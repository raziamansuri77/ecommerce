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0ED3D3" w14:textId="77777777" w:rsidR="002D54D5" w:rsidRPr="002D54D5" w:rsidRDefault="002D54D5" w:rsidP="002D54D5">
      <w:r w:rsidRPr="002D54D5">
        <w:fldChar w:fldCharType="begin"/>
      </w:r>
      <w:r w:rsidRPr="002D54D5">
        <w:instrText>HYPERLINK "https://www.bookswagon.com/promo-best-seller/best-seller/03AC998EBDC2"</w:instrText>
      </w:r>
      <w:r w:rsidRPr="002D54D5">
        <w:fldChar w:fldCharType="separate"/>
      </w:r>
      <w:r w:rsidRPr="002D54D5">
        <w:rPr>
          <w:rStyle w:val="Hyperlink"/>
        </w:rPr>
        <w:br/>
        <w:t>Read More</w:t>
      </w:r>
      <w:r w:rsidRPr="002D54D5">
        <w:fldChar w:fldCharType="end"/>
      </w:r>
    </w:p>
    <w:p w14:paraId="21E109EA" w14:textId="77777777" w:rsidR="002D54D5" w:rsidRPr="002D54D5" w:rsidRDefault="002D54D5" w:rsidP="002D54D5">
      <w:r w:rsidRPr="002D54D5">
        <w:rPr>
          <w:b/>
          <w:bCs/>
        </w:rPr>
        <w:t>519403 results found</w:t>
      </w:r>
    </w:p>
    <w:p w14:paraId="51461BB1" w14:textId="77777777" w:rsidR="002D54D5" w:rsidRPr="002D54D5" w:rsidRDefault="002D54D5" w:rsidP="002D54D5">
      <w:r w:rsidRPr="002D54D5">
        <w:t xml:space="preserve">Sort </w:t>
      </w:r>
      <w:proofErr w:type="spellStart"/>
      <w:proofErr w:type="gramStart"/>
      <w:r w:rsidRPr="002D54D5">
        <w:t>By:RelevancePrice</w:t>
      </w:r>
      <w:proofErr w:type="spellEnd"/>
      <w:proofErr w:type="gramEnd"/>
      <w:r w:rsidRPr="002D54D5">
        <w:t xml:space="preserve"> - Low to </w:t>
      </w:r>
      <w:proofErr w:type="spellStart"/>
      <w:r w:rsidRPr="002D54D5">
        <w:t>HighPrice</w:t>
      </w:r>
      <w:proofErr w:type="spellEnd"/>
      <w:r w:rsidRPr="002D54D5">
        <w:t xml:space="preserve"> - High to </w:t>
      </w:r>
      <w:proofErr w:type="spellStart"/>
      <w:r w:rsidRPr="002D54D5">
        <w:t>LowDiscount</w:t>
      </w:r>
      <w:proofErr w:type="spellEnd"/>
    </w:p>
    <w:p w14:paraId="09A12C4C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34%</w:t>
      </w:r>
    </w:p>
    <w:p w14:paraId="072D0EAB" w14:textId="2D9D1273" w:rsidR="002D54D5" w:rsidRPr="002D54D5" w:rsidRDefault="002D54D5" w:rsidP="002D54D5">
      <w:r w:rsidRPr="002D54D5">
        <w:drawing>
          <wp:inline distT="0" distB="0" distL="0" distR="0" wp14:anchorId="2BA857D6" wp14:editId="5C727270">
            <wp:extent cx="1905000" cy="2857500"/>
            <wp:effectExtent l="0" t="0" r="0" b="0"/>
            <wp:docPr id="527929256" name="Picture 3768" descr="The 48 Laws Of Power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21" descr="The 48 Laws Of Power">
                      <a:hlinkClick r:id="rId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86C4B" w14:textId="77777777" w:rsidR="002D54D5" w:rsidRPr="002D54D5" w:rsidRDefault="002D54D5" w:rsidP="002D54D5">
      <w:r w:rsidRPr="002D54D5">
        <w:rPr>
          <w:b/>
          <w:bCs/>
        </w:rPr>
        <w:t xml:space="preserve">The 48 Laws </w:t>
      </w:r>
      <w:proofErr w:type="gramStart"/>
      <w:r w:rsidRPr="002D54D5">
        <w:rPr>
          <w:b/>
          <w:bCs/>
        </w:rPr>
        <w:t>Of</w:t>
      </w:r>
      <w:proofErr w:type="gramEnd"/>
      <w:r w:rsidRPr="002D54D5">
        <w:rPr>
          <w:b/>
          <w:bCs/>
        </w:rPr>
        <w:t xml:space="preserve"> </w:t>
      </w:r>
      <w:proofErr w:type="spellStart"/>
      <w:r w:rsidRPr="002D54D5">
        <w:rPr>
          <w:b/>
          <w:bCs/>
        </w:rPr>
        <w:t>Power</w:t>
      </w:r>
      <w:r w:rsidRPr="002D54D5">
        <w:t>Robert</w:t>
      </w:r>
      <w:proofErr w:type="spellEnd"/>
      <w:r w:rsidRPr="002D54D5">
        <w:t xml:space="preserve"> Greene</w:t>
      </w:r>
    </w:p>
    <w:p w14:paraId="007F5F9A" w14:textId="4F05DDCE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43E708D" wp14:editId="141D9C67">
                <wp:extent cx="304800" cy="304800"/>
                <wp:effectExtent l="0" t="0" r="0" b="0"/>
                <wp:docPr id="461762674" name="Rectangle 37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836A87" id="Rectangle 37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A70B9D3" wp14:editId="2B6E28B7">
                <wp:extent cx="304800" cy="304800"/>
                <wp:effectExtent l="0" t="0" r="0" b="0"/>
                <wp:docPr id="1709441168" name="Rectangle 37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86EB15" id="Rectangle 37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1959D01" wp14:editId="1F502936">
                <wp:extent cx="304800" cy="304800"/>
                <wp:effectExtent l="0" t="0" r="0" b="0"/>
                <wp:docPr id="1863101413" name="Rectangle 37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413A46" id="Rectangle 37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3B528E6" wp14:editId="7BE609E7">
                <wp:extent cx="304800" cy="304800"/>
                <wp:effectExtent l="0" t="0" r="0" b="0"/>
                <wp:docPr id="1721526294" name="Rectangle 37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DEC762" id="Rectangle 37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7EECB02" wp14:editId="5A980958">
                <wp:extent cx="304800" cy="304800"/>
                <wp:effectExtent l="0" t="0" r="0" b="0"/>
                <wp:docPr id="1442212822" name="Rectangle 37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E723CD" id="Rectangle 37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EEEE232" wp14:editId="11A982DF">
                <wp:extent cx="304800" cy="304800"/>
                <wp:effectExtent l="0" t="0" r="0" b="0"/>
                <wp:docPr id="1812099915" name="Rectangle 37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B9BE2C" id="Rectangle 37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D68632A" wp14:editId="0FFAA867">
                <wp:extent cx="304800" cy="304800"/>
                <wp:effectExtent l="0" t="0" r="0" b="0"/>
                <wp:docPr id="1566870018" name="Rectangle 37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DBE07F" id="Rectangle 37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8B13BA5" wp14:editId="4D00DD31">
                <wp:extent cx="304800" cy="304800"/>
                <wp:effectExtent l="0" t="0" r="0" b="0"/>
                <wp:docPr id="739821152" name="Rectangle 37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1C7AC5" id="Rectangle 37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249E64F" wp14:editId="31EA73A8">
                <wp:extent cx="304800" cy="304800"/>
                <wp:effectExtent l="0" t="0" r="0" b="0"/>
                <wp:docPr id="218285662" name="Rectangle 37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2FE056" id="Rectangle 37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8153579" wp14:editId="45FCC9F3">
                <wp:extent cx="304800" cy="304800"/>
                <wp:effectExtent l="0" t="0" r="0" b="0"/>
                <wp:docPr id="1266762434" name="Rectangle 37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CFC942" id="Rectangle 37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4.1</w:t>
      </w:r>
      <w:r w:rsidRPr="002D54D5">
        <mc:AlternateContent>
          <mc:Choice Requires="wps">
            <w:drawing>
              <wp:inline distT="0" distB="0" distL="0" distR="0" wp14:anchorId="40B13574" wp14:editId="416463C9">
                <wp:extent cx="304800" cy="304800"/>
                <wp:effectExtent l="0" t="0" r="0" b="0"/>
                <wp:docPr id="2113518062" name="Rectangle 37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A989FF" id="Rectangle 37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(10)</w:t>
      </w:r>
    </w:p>
    <w:p w14:paraId="31834F11" w14:textId="77777777" w:rsidR="002D54D5" w:rsidRPr="002D54D5" w:rsidRDefault="002D54D5" w:rsidP="002D54D5">
      <w:r w:rsidRPr="002D54D5">
        <w:rPr>
          <w:b/>
          <w:bCs/>
        </w:rPr>
        <w:t>₹659</w:t>
      </w:r>
      <w:r w:rsidRPr="002D54D5">
        <w:t> </w:t>
      </w:r>
      <w:del w:id="0" w:author="Unknown">
        <w:r w:rsidRPr="002D54D5">
          <w:delText>₹999</w:delText>
        </w:r>
      </w:del>
    </w:p>
    <w:p w14:paraId="157D1AE4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7B7D6864" w14:textId="49E8CFE7" w:rsidR="002D54D5" w:rsidRPr="002D54D5" w:rsidRDefault="002D54D5" w:rsidP="002D54D5">
      <w:r w:rsidRPr="002D54D5">
        <w:lastRenderedPageBreak/>
        <w:drawing>
          <wp:inline distT="0" distB="0" distL="0" distR="0" wp14:anchorId="695C7C74" wp14:editId="77C489D6">
            <wp:extent cx="1905000" cy="2857500"/>
            <wp:effectExtent l="0" t="0" r="0" b="0"/>
            <wp:docPr id="615807869" name="Picture 3756" descr="My First Library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3" descr="My First Library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AB86F" w14:textId="77777777" w:rsidR="002D54D5" w:rsidRPr="002D54D5" w:rsidRDefault="002D54D5" w:rsidP="002D54D5">
      <w:r w:rsidRPr="002D54D5">
        <w:rPr>
          <w:b/>
          <w:bCs/>
        </w:rPr>
        <w:t xml:space="preserve">My First </w:t>
      </w:r>
      <w:proofErr w:type="spellStart"/>
      <w:r w:rsidRPr="002D54D5">
        <w:rPr>
          <w:b/>
          <w:bCs/>
        </w:rPr>
        <w:t>Library</w:t>
      </w:r>
      <w:r w:rsidRPr="002D54D5">
        <w:t>Wonder</w:t>
      </w:r>
      <w:proofErr w:type="spellEnd"/>
      <w:r w:rsidRPr="002D54D5">
        <w:t xml:space="preserve"> House Books Editorial</w:t>
      </w:r>
    </w:p>
    <w:p w14:paraId="3D222C01" w14:textId="4A38C34F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1C1F5BC3" wp14:editId="01E5068B">
                <wp:extent cx="304800" cy="304800"/>
                <wp:effectExtent l="0" t="0" r="0" b="0"/>
                <wp:docPr id="1706615954" name="Rectangle 37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22E9B7" id="Rectangle 37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A1017B6" wp14:editId="030CFCE9">
                <wp:extent cx="304800" cy="304800"/>
                <wp:effectExtent l="0" t="0" r="0" b="0"/>
                <wp:docPr id="1037095756" name="Rectangle 37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80A88C" id="Rectangle 37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66A9315" wp14:editId="14B517CB">
                <wp:extent cx="304800" cy="304800"/>
                <wp:effectExtent l="0" t="0" r="0" b="0"/>
                <wp:docPr id="1431580341" name="Rectangle 37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B26E6E" id="Rectangle 37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199711B" wp14:editId="728AE4F3">
                <wp:extent cx="304800" cy="304800"/>
                <wp:effectExtent l="0" t="0" r="0" b="0"/>
                <wp:docPr id="1016838891" name="Rectangle 37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FB69D7" id="Rectangle 37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69508E8" wp14:editId="46DF369F">
                <wp:extent cx="304800" cy="304800"/>
                <wp:effectExtent l="0" t="0" r="0" b="0"/>
                <wp:docPr id="1982048616" name="Rectangle 37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74FD6D" id="Rectangle 37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E835592" wp14:editId="5B43FA85">
                <wp:extent cx="304800" cy="304800"/>
                <wp:effectExtent l="0" t="0" r="0" b="0"/>
                <wp:docPr id="949804011" name="Rectangle 37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3806B6" id="Rectangle 37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F7678BD" wp14:editId="6B6B1690">
                <wp:extent cx="304800" cy="304800"/>
                <wp:effectExtent l="0" t="0" r="0" b="0"/>
                <wp:docPr id="497566516" name="Rectangle 37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6C0E42" id="Rectangle 37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F02B510" wp14:editId="1C5D345E">
                <wp:extent cx="304800" cy="304800"/>
                <wp:effectExtent l="0" t="0" r="0" b="0"/>
                <wp:docPr id="312121858" name="Rectangle 37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C2DF48" id="Rectangle 37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5E90ED0" wp14:editId="28AB3618">
                <wp:extent cx="304800" cy="304800"/>
                <wp:effectExtent l="0" t="0" r="0" b="0"/>
                <wp:docPr id="469488136" name="Rectangle 37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30149B" id="Rectangle 37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8EA1FE5" wp14:editId="604626D2">
                <wp:extent cx="304800" cy="304800"/>
                <wp:effectExtent l="0" t="0" r="0" b="0"/>
                <wp:docPr id="1425976506" name="Rectangle 37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ABC23B" id="Rectangle 37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4.1</w:t>
      </w:r>
      <w:r w:rsidRPr="002D54D5">
        <mc:AlternateContent>
          <mc:Choice Requires="wps">
            <w:drawing>
              <wp:inline distT="0" distB="0" distL="0" distR="0" wp14:anchorId="78D68854" wp14:editId="1C44253C">
                <wp:extent cx="304800" cy="304800"/>
                <wp:effectExtent l="0" t="0" r="0" b="0"/>
                <wp:docPr id="1771648193" name="Rectangle 37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DB12E2" id="Rectangle 37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62FEE63F" w14:textId="77777777" w:rsidR="002D54D5" w:rsidRPr="002D54D5" w:rsidRDefault="002D54D5" w:rsidP="002D54D5">
      <w:r w:rsidRPr="002D54D5">
        <w:rPr>
          <w:b/>
          <w:bCs/>
        </w:rPr>
        <w:t>₹524</w:t>
      </w:r>
      <w:r w:rsidRPr="002D54D5">
        <w:t> </w:t>
      </w:r>
      <w:del w:id="1" w:author="Unknown">
        <w:r w:rsidRPr="002D54D5">
          <w:delText>₹749</w:delText>
        </w:r>
      </w:del>
    </w:p>
    <w:p w14:paraId="67D3EE74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38%</w:t>
      </w:r>
    </w:p>
    <w:p w14:paraId="486FC3BD" w14:textId="0F56172A" w:rsidR="002D54D5" w:rsidRPr="002D54D5" w:rsidRDefault="002D54D5" w:rsidP="002D54D5">
      <w:r w:rsidRPr="002D54D5">
        <w:drawing>
          <wp:inline distT="0" distB="0" distL="0" distR="0" wp14:anchorId="5938ED2F" wp14:editId="370D2BCD">
            <wp:extent cx="1905000" cy="2857500"/>
            <wp:effectExtent l="0" t="0" r="0" b="0"/>
            <wp:docPr id="671688679" name="Picture 3744" descr="Harry Potter Box Set: The Complete Collection (Children’s Paperback)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45" descr="Harry Potter Box Set: The Complete Collection (Children’s Paperback)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4FD36" w14:textId="77777777" w:rsidR="002D54D5" w:rsidRPr="002D54D5" w:rsidRDefault="002D54D5" w:rsidP="002D54D5">
      <w:r w:rsidRPr="002D54D5">
        <w:rPr>
          <w:b/>
          <w:bCs/>
        </w:rPr>
        <w:t xml:space="preserve">Harry Potter Box Set: The Complete Collection (Children’s </w:t>
      </w:r>
      <w:proofErr w:type="gramStart"/>
      <w:r w:rsidRPr="002D54D5">
        <w:rPr>
          <w:b/>
          <w:bCs/>
        </w:rPr>
        <w:t>Paperback)</w:t>
      </w:r>
      <w:proofErr w:type="spellStart"/>
      <w:r w:rsidRPr="002D54D5">
        <w:t>J</w:t>
      </w:r>
      <w:proofErr w:type="gramEnd"/>
      <w:r w:rsidRPr="002D54D5">
        <w:t>.K.Rowling</w:t>
      </w:r>
      <w:proofErr w:type="spellEnd"/>
    </w:p>
    <w:p w14:paraId="7462A208" w14:textId="06527BF9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7F008DA" wp14:editId="662A7835">
                <wp:extent cx="304800" cy="304800"/>
                <wp:effectExtent l="0" t="0" r="0" b="0"/>
                <wp:docPr id="1274436782" name="Rectangle 37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8703B6" id="Rectangle 37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E9078CC" wp14:editId="22706B0B">
                <wp:extent cx="304800" cy="304800"/>
                <wp:effectExtent l="0" t="0" r="0" b="0"/>
                <wp:docPr id="827956038" name="Rectangle 37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893CA0" id="Rectangle 37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7770FA4" wp14:editId="61B300BA">
                <wp:extent cx="304800" cy="304800"/>
                <wp:effectExtent l="0" t="0" r="0" b="0"/>
                <wp:docPr id="699620910" name="Rectangle 37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AE6766" id="Rectangle 37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D9FBEC6" wp14:editId="5153D7B0">
                <wp:extent cx="304800" cy="304800"/>
                <wp:effectExtent l="0" t="0" r="0" b="0"/>
                <wp:docPr id="1889733100" name="Rectangle 37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455A26" id="Rectangle 37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466949D" wp14:editId="71E52984">
                <wp:extent cx="304800" cy="304800"/>
                <wp:effectExtent l="0" t="0" r="0" b="0"/>
                <wp:docPr id="1418159332" name="Rectangle 37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5BAAAE" id="Rectangle 37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E6006FA" wp14:editId="76233322">
                <wp:extent cx="304800" cy="304800"/>
                <wp:effectExtent l="0" t="0" r="0" b="0"/>
                <wp:docPr id="2139018896" name="Rectangle 37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E55139" id="Rectangle 37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4F88AA5" wp14:editId="157FA8A4">
                <wp:extent cx="304800" cy="304800"/>
                <wp:effectExtent l="0" t="0" r="0" b="0"/>
                <wp:docPr id="1601598781" name="Rectangle 37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672796" id="Rectangle 37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DEBD672" wp14:editId="7DAC75E5">
                <wp:extent cx="304800" cy="304800"/>
                <wp:effectExtent l="0" t="0" r="0" b="0"/>
                <wp:docPr id="697753670" name="Rectangle 37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A26B92" id="Rectangle 37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B8ED304" wp14:editId="69DA300C">
                <wp:extent cx="304800" cy="304800"/>
                <wp:effectExtent l="0" t="0" r="0" b="0"/>
                <wp:docPr id="1347209968" name="Rectangle 37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DD2485" id="Rectangle 37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142272F" wp14:editId="5150A94E">
                <wp:extent cx="304800" cy="304800"/>
                <wp:effectExtent l="0" t="0" r="0" b="0"/>
                <wp:docPr id="1406811371" name="Rectangle 37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EF057E" id="Rectangle 37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mc:AlternateContent>
          <mc:Choice Requires="wps">
            <w:drawing>
              <wp:inline distT="0" distB="0" distL="0" distR="0" wp14:anchorId="31E5EAAD" wp14:editId="1786EAF9">
                <wp:extent cx="304800" cy="304800"/>
                <wp:effectExtent l="0" t="0" r="0" b="0"/>
                <wp:docPr id="1833953711" name="Rectangle 37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15287E" id="Rectangle 37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06EF0D90" w14:textId="77777777" w:rsidR="002D54D5" w:rsidRPr="002D54D5" w:rsidRDefault="002D54D5" w:rsidP="002D54D5">
      <w:r w:rsidRPr="002D54D5">
        <w:rPr>
          <w:b/>
          <w:bCs/>
        </w:rPr>
        <w:t>₹3,069</w:t>
      </w:r>
      <w:r w:rsidRPr="002D54D5">
        <w:t> </w:t>
      </w:r>
      <w:del w:id="2" w:author="Unknown">
        <w:r w:rsidRPr="002D54D5">
          <w:delText>₹4,950</w:delText>
        </w:r>
      </w:del>
    </w:p>
    <w:p w14:paraId="1BE8131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43%</w:t>
      </w:r>
    </w:p>
    <w:p w14:paraId="31307780" w14:textId="73302641" w:rsidR="002D54D5" w:rsidRPr="002D54D5" w:rsidRDefault="002D54D5" w:rsidP="002D54D5">
      <w:r w:rsidRPr="002D54D5">
        <w:drawing>
          <wp:inline distT="0" distB="0" distL="0" distR="0" wp14:anchorId="5C68B5F4" wp14:editId="7591BDED">
            <wp:extent cx="1905000" cy="2857500"/>
            <wp:effectExtent l="0" t="0" r="0" b="0"/>
            <wp:docPr id="44493091" name="Picture 3732" descr="The Psychology of Money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57" descr="The Psychology of Money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53ACC" w14:textId="77777777" w:rsidR="002D54D5" w:rsidRPr="002D54D5" w:rsidRDefault="002D54D5" w:rsidP="002D54D5">
      <w:r w:rsidRPr="002D54D5">
        <w:rPr>
          <w:b/>
          <w:bCs/>
        </w:rPr>
        <w:t xml:space="preserve">The Psychology of </w:t>
      </w:r>
      <w:proofErr w:type="spellStart"/>
      <w:r w:rsidRPr="002D54D5">
        <w:rPr>
          <w:b/>
          <w:bCs/>
        </w:rPr>
        <w:t>Money</w:t>
      </w:r>
      <w:r w:rsidRPr="002D54D5">
        <w:t>Morgan</w:t>
      </w:r>
      <w:proofErr w:type="spellEnd"/>
      <w:r w:rsidRPr="002D54D5">
        <w:t xml:space="preserve"> Housel</w:t>
      </w:r>
    </w:p>
    <w:p w14:paraId="658D8105" w14:textId="5B530C39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381939F1" wp14:editId="5D5685AC">
                <wp:extent cx="304800" cy="304800"/>
                <wp:effectExtent l="0" t="0" r="0" b="0"/>
                <wp:docPr id="856776272" name="Rectangle 37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1E73E4" id="Rectangle 37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AD0A665" wp14:editId="2E8CDA77">
                <wp:extent cx="304800" cy="304800"/>
                <wp:effectExtent l="0" t="0" r="0" b="0"/>
                <wp:docPr id="2000343603" name="Rectangle 3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36EB5B" id="Rectangle 37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18C5458" wp14:editId="757EC941">
                <wp:extent cx="304800" cy="304800"/>
                <wp:effectExtent l="0" t="0" r="0" b="0"/>
                <wp:docPr id="297698232" name="Rectangle 37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634006" id="Rectangle 37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F8CA423" wp14:editId="724A3224">
                <wp:extent cx="304800" cy="304800"/>
                <wp:effectExtent l="0" t="0" r="0" b="0"/>
                <wp:docPr id="1613352823" name="Rectangle 37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EF3B78" id="Rectangle 37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181A968" wp14:editId="3ACAEB89">
                <wp:extent cx="304800" cy="304800"/>
                <wp:effectExtent l="0" t="0" r="0" b="0"/>
                <wp:docPr id="1827581661" name="Rectangle 37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CDFE83" id="Rectangle 37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64CDAB1" wp14:editId="1EB828C2">
                <wp:extent cx="304800" cy="304800"/>
                <wp:effectExtent l="0" t="0" r="0" b="0"/>
                <wp:docPr id="625780377" name="Rectangle 37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B02A56" id="Rectangle 37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D6E7EF5" wp14:editId="64CE9CBC">
                <wp:extent cx="304800" cy="304800"/>
                <wp:effectExtent l="0" t="0" r="0" b="0"/>
                <wp:docPr id="791573825" name="Rectangle 37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515EEB" id="Rectangle 37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30961DC" wp14:editId="047CC172">
                <wp:extent cx="304800" cy="304800"/>
                <wp:effectExtent l="0" t="0" r="0" b="0"/>
                <wp:docPr id="832270878" name="Rectangle 37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B1D7CF" id="Rectangle 37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9FBFB47" wp14:editId="71FF49A3">
                <wp:extent cx="304800" cy="304800"/>
                <wp:effectExtent l="0" t="0" r="0" b="0"/>
                <wp:docPr id="1352377919" name="Rectangle 37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DCEC42" id="Rectangle 37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2E3C223" wp14:editId="3AA05014">
                <wp:extent cx="304800" cy="304800"/>
                <wp:effectExtent l="0" t="0" r="0" b="0"/>
                <wp:docPr id="9141401" name="Rectangle 37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BBD7B1" id="Rectangle 37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009B7FA7" w14:textId="77777777" w:rsidR="002D54D5" w:rsidRPr="002D54D5" w:rsidRDefault="002D54D5" w:rsidP="002D54D5">
      <w:r w:rsidRPr="002D54D5">
        <w:rPr>
          <w:b/>
          <w:bCs/>
        </w:rPr>
        <w:t>₹1,004</w:t>
      </w:r>
      <w:r w:rsidRPr="002D54D5">
        <w:t> </w:t>
      </w:r>
      <w:del w:id="3" w:author="Unknown">
        <w:r w:rsidRPr="002D54D5">
          <w:delText>₹1,761</w:delText>
        </w:r>
      </w:del>
    </w:p>
    <w:p w14:paraId="687CCD2F" w14:textId="4422AE07" w:rsidR="002D54D5" w:rsidRPr="002D54D5" w:rsidRDefault="002D54D5" w:rsidP="002D54D5">
      <w:r w:rsidRPr="002D54D5">
        <w:drawing>
          <wp:inline distT="0" distB="0" distL="0" distR="0" wp14:anchorId="669B8F68" wp14:editId="78CBF92A">
            <wp:extent cx="1905000" cy="2857500"/>
            <wp:effectExtent l="0" t="0" r="0" b="0"/>
            <wp:docPr id="2092408665" name="Picture 3721" descr="The Satanic Verses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8" descr="The Satanic Verses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861AA" w14:textId="77777777" w:rsidR="002D54D5" w:rsidRPr="002D54D5" w:rsidRDefault="002D54D5" w:rsidP="002D54D5">
      <w:r w:rsidRPr="002D54D5">
        <w:rPr>
          <w:b/>
          <w:bCs/>
        </w:rPr>
        <w:t xml:space="preserve">The Satanic </w:t>
      </w:r>
      <w:proofErr w:type="spellStart"/>
      <w:r w:rsidRPr="002D54D5">
        <w:rPr>
          <w:b/>
          <w:bCs/>
        </w:rPr>
        <w:t>Verses</w:t>
      </w:r>
      <w:r w:rsidRPr="002D54D5">
        <w:t>Salman</w:t>
      </w:r>
      <w:proofErr w:type="spellEnd"/>
      <w:r w:rsidRPr="002D54D5">
        <w:t xml:space="preserve"> Rushdie</w:t>
      </w:r>
    </w:p>
    <w:p w14:paraId="062770AE" w14:textId="68A0B3CB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8D968B0" wp14:editId="7A7B560A">
                <wp:extent cx="304800" cy="304800"/>
                <wp:effectExtent l="0" t="0" r="0" b="0"/>
                <wp:docPr id="1577838467" name="Rectangle 37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4F6418" id="Rectangle 37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79214F5" wp14:editId="143A765E">
                <wp:extent cx="304800" cy="304800"/>
                <wp:effectExtent l="0" t="0" r="0" b="0"/>
                <wp:docPr id="1693143647" name="Rectangle 37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6855B7" id="Rectangle 37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A3ADFEF" wp14:editId="447E012F">
                <wp:extent cx="304800" cy="304800"/>
                <wp:effectExtent l="0" t="0" r="0" b="0"/>
                <wp:docPr id="1566256049" name="Rectangle 37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67A935" id="Rectangle 37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FADA100" wp14:editId="7E97FE54">
                <wp:extent cx="304800" cy="304800"/>
                <wp:effectExtent l="0" t="0" r="0" b="0"/>
                <wp:docPr id="1853762740" name="Rectangle 37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9D3830" id="Rectangle 37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3065A49" wp14:editId="0D67D2B3">
                <wp:extent cx="304800" cy="304800"/>
                <wp:effectExtent l="0" t="0" r="0" b="0"/>
                <wp:docPr id="399973844" name="Rectangle 37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208003" id="Rectangle 37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5C281D4" wp14:editId="1C72E7EB">
                <wp:extent cx="304800" cy="304800"/>
                <wp:effectExtent l="0" t="0" r="0" b="0"/>
                <wp:docPr id="303569131" name="Rectangle 3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E003E3" id="Rectangle 37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1FB7DA8" wp14:editId="3E6AB8FB">
                <wp:extent cx="304800" cy="304800"/>
                <wp:effectExtent l="0" t="0" r="0" b="0"/>
                <wp:docPr id="269255509" name="Rectangle 37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B757BD" id="Rectangle 37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8104F21" wp14:editId="686E8DC3">
                <wp:extent cx="304800" cy="304800"/>
                <wp:effectExtent l="0" t="0" r="0" b="0"/>
                <wp:docPr id="1786290068" name="Rectangle 37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A14857" id="Rectangle 37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4B86834" wp14:editId="5404CA1A">
                <wp:extent cx="304800" cy="304800"/>
                <wp:effectExtent l="0" t="0" r="0" b="0"/>
                <wp:docPr id="1471422742" name="Rectangle 37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B0EDEB" id="Rectangle 37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1825AC0" wp14:editId="546C927F">
                <wp:extent cx="304800" cy="304800"/>
                <wp:effectExtent l="0" t="0" r="0" b="0"/>
                <wp:docPr id="2100192518" name="Rectangle 37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CD2D29" id="Rectangle 37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mc:AlternateContent>
          <mc:Choice Requires="wps">
            <w:drawing>
              <wp:inline distT="0" distB="0" distL="0" distR="0" wp14:anchorId="00E032A6" wp14:editId="342A8DA6">
                <wp:extent cx="304800" cy="304800"/>
                <wp:effectExtent l="0" t="0" r="0" b="0"/>
                <wp:docPr id="1095181362" name="Rectangle 37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3AAC41" id="Rectangle 37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321A8659" w14:textId="77777777" w:rsidR="002D54D5" w:rsidRPr="002D54D5" w:rsidRDefault="002D54D5" w:rsidP="002D54D5">
      <w:r w:rsidRPr="002D54D5">
        <w:rPr>
          <w:b/>
          <w:bCs/>
        </w:rPr>
        <w:t>₹1,350</w:t>
      </w:r>
    </w:p>
    <w:p w14:paraId="3EA0D49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10%</w:t>
      </w:r>
    </w:p>
    <w:p w14:paraId="3B082036" w14:textId="78234F12" w:rsidR="002D54D5" w:rsidRPr="002D54D5" w:rsidRDefault="002D54D5" w:rsidP="002D54D5">
      <w:r w:rsidRPr="002D54D5">
        <w:drawing>
          <wp:inline distT="0" distB="0" distL="0" distR="0" wp14:anchorId="3403B4F1" wp14:editId="7B68A232">
            <wp:extent cx="1905000" cy="2857500"/>
            <wp:effectExtent l="0" t="0" r="0" b="0"/>
            <wp:docPr id="1137013657" name="Picture 3709" descr="Satanic Verses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80" descr="Satanic Verses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8876B" w14:textId="77777777" w:rsidR="002D54D5" w:rsidRPr="002D54D5" w:rsidRDefault="002D54D5" w:rsidP="002D54D5">
      <w:r w:rsidRPr="002D54D5">
        <w:rPr>
          <w:b/>
          <w:bCs/>
        </w:rPr>
        <w:t xml:space="preserve">Satanic </w:t>
      </w:r>
      <w:proofErr w:type="spellStart"/>
      <w:r w:rsidRPr="002D54D5">
        <w:rPr>
          <w:b/>
          <w:bCs/>
        </w:rPr>
        <w:t>Verses</w:t>
      </w:r>
      <w:r w:rsidRPr="002D54D5">
        <w:t>Salman</w:t>
      </w:r>
      <w:proofErr w:type="spellEnd"/>
      <w:r w:rsidRPr="002D54D5">
        <w:t xml:space="preserve"> Rushdie</w:t>
      </w:r>
    </w:p>
    <w:p w14:paraId="44FFD881" w14:textId="326E60AC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0D414E17" wp14:editId="6548BC58">
                <wp:extent cx="304800" cy="304800"/>
                <wp:effectExtent l="0" t="0" r="0" b="0"/>
                <wp:docPr id="1621215235" name="Rectangle 37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520BF9" id="Rectangle 37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D5D8CF4" wp14:editId="09B746C2">
                <wp:extent cx="304800" cy="304800"/>
                <wp:effectExtent l="0" t="0" r="0" b="0"/>
                <wp:docPr id="507524716" name="Rectangle 37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C32A60" id="Rectangle 37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8F53E80" wp14:editId="683EB016">
                <wp:extent cx="304800" cy="304800"/>
                <wp:effectExtent l="0" t="0" r="0" b="0"/>
                <wp:docPr id="1958772168" name="Rectangle 37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002448" id="Rectangle 37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36B8C20" wp14:editId="4868D94A">
                <wp:extent cx="304800" cy="304800"/>
                <wp:effectExtent l="0" t="0" r="0" b="0"/>
                <wp:docPr id="250266752" name="Rectangle 37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28E4EA" id="Rectangle 37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FEBA518" wp14:editId="707E9E51">
                <wp:extent cx="304800" cy="304800"/>
                <wp:effectExtent l="0" t="0" r="0" b="0"/>
                <wp:docPr id="363350370" name="Rectangle 37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9186C6" id="Rectangle 37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E295671" wp14:editId="6E7825B7">
                <wp:extent cx="304800" cy="304800"/>
                <wp:effectExtent l="0" t="0" r="0" b="0"/>
                <wp:docPr id="654058192" name="Rectangle 37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03805D" id="Rectangle 37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2E62D42" wp14:editId="06989D99">
                <wp:extent cx="304800" cy="304800"/>
                <wp:effectExtent l="0" t="0" r="0" b="0"/>
                <wp:docPr id="1789687213" name="Rectangle 37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0EE2A8" id="Rectangle 37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362E85D" wp14:editId="01C96894">
                <wp:extent cx="304800" cy="304800"/>
                <wp:effectExtent l="0" t="0" r="0" b="0"/>
                <wp:docPr id="2088491566" name="Rectangle 37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57A698" id="Rectangle 37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478F1C8" wp14:editId="55599AF2">
                <wp:extent cx="304800" cy="304800"/>
                <wp:effectExtent l="0" t="0" r="0" b="0"/>
                <wp:docPr id="900252182" name="Rectangle 37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4E0101" id="Rectangle 37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EE04FC2" wp14:editId="47D05F5B">
                <wp:extent cx="304800" cy="304800"/>
                <wp:effectExtent l="0" t="0" r="0" b="0"/>
                <wp:docPr id="1739747469" name="Rectangle 36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AEC5A7" id="Rectangle 36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mc:AlternateContent>
          <mc:Choice Requires="wps">
            <w:drawing>
              <wp:inline distT="0" distB="0" distL="0" distR="0" wp14:anchorId="0E60B7F8" wp14:editId="747EFC99">
                <wp:extent cx="304800" cy="304800"/>
                <wp:effectExtent l="0" t="0" r="0" b="0"/>
                <wp:docPr id="316724406" name="Rectangle 36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D5B0A6" id="Rectangle 36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2621B564" w14:textId="77777777" w:rsidR="002D54D5" w:rsidRPr="002D54D5" w:rsidRDefault="002D54D5" w:rsidP="002D54D5">
      <w:r w:rsidRPr="002D54D5">
        <w:rPr>
          <w:b/>
          <w:bCs/>
        </w:rPr>
        <w:t>₹1,454</w:t>
      </w:r>
      <w:r w:rsidRPr="002D54D5">
        <w:t> </w:t>
      </w:r>
      <w:del w:id="4" w:author="Unknown">
        <w:r w:rsidRPr="002D54D5">
          <w:delText>₹1,615</w:delText>
        </w:r>
      </w:del>
    </w:p>
    <w:p w14:paraId="76387FB6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23%</w:t>
      </w:r>
    </w:p>
    <w:p w14:paraId="708866C5" w14:textId="39BF0277" w:rsidR="002D54D5" w:rsidRPr="002D54D5" w:rsidRDefault="002D54D5" w:rsidP="002D54D5">
      <w:r w:rsidRPr="002D54D5">
        <w:drawing>
          <wp:inline distT="0" distB="0" distL="0" distR="0" wp14:anchorId="2F7E6D8D" wp14:editId="340187AF">
            <wp:extent cx="1905000" cy="2857500"/>
            <wp:effectExtent l="0" t="0" r="0" b="0"/>
            <wp:docPr id="1087975658" name="Picture 3697" descr="A Court of Thorns and Roses Paperback Box Set (5 books)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2" descr="A Court of Thorns and Roses Paperback Box Set (5 books)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B84EF" w14:textId="77777777" w:rsidR="002D54D5" w:rsidRPr="002D54D5" w:rsidRDefault="002D54D5" w:rsidP="002D54D5">
      <w:r w:rsidRPr="002D54D5">
        <w:rPr>
          <w:b/>
          <w:bCs/>
        </w:rPr>
        <w:t xml:space="preserve">A Court of Thorns and Roses Paperback Box Set (5 </w:t>
      </w:r>
      <w:proofErr w:type="gramStart"/>
      <w:r w:rsidRPr="002D54D5">
        <w:rPr>
          <w:b/>
          <w:bCs/>
        </w:rPr>
        <w:t>books)</w:t>
      </w:r>
      <w:r w:rsidRPr="002D54D5">
        <w:t>Sarah</w:t>
      </w:r>
      <w:proofErr w:type="gramEnd"/>
      <w:r w:rsidRPr="002D54D5">
        <w:t xml:space="preserve"> J. Maas</w:t>
      </w:r>
    </w:p>
    <w:p w14:paraId="6F8797EB" w14:textId="0DD64B8A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203D8680" wp14:editId="1D562BAD">
                <wp:extent cx="304800" cy="304800"/>
                <wp:effectExtent l="0" t="0" r="0" b="0"/>
                <wp:docPr id="844214525" name="Rectangle 36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EF336B" id="Rectangle 36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35DB2E4" wp14:editId="56C65CC2">
                <wp:extent cx="304800" cy="304800"/>
                <wp:effectExtent l="0" t="0" r="0" b="0"/>
                <wp:docPr id="628086789" name="Rectangle 36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715376" id="Rectangle 36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CA4BF39" wp14:editId="589D3CBD">
                <wp:extent cx="304800" cy="304800"/>
                <wp:effectExtent l="0" t="0" r="0" b="0"/>
                <wp:docPr id="1650663138" name="Rectangle 36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DEB76A" id="Rectangle 36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748EB37" wp14:editId="54B05C99">
                <wp:extent cx="304800" cy="304800"/>
                <wp:effectExtent l="0" t="0" r="0" b="0"/>
                <wp:docPr id="238720233" name="Rectangle 36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263373" id="Rectangle 36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3745A0D" wp14:editId="0D5F3F35">
                <wp:extent cx="304800" cy="304800"/>
                <wp:effectExtent l="0" t="0" r="0" b="0"/>
                <wp:docPr id="1892868900" name="Rectangle 36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9011C7" id="Rectangle 36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1AF599F" wp14:editId="41271082">
                <wp:extent cx="304800" cy="304800"/>
                <wp:effectExtent l="0" t="0" r="0" b="0"/>
                <wp:docPr id="835546439" name="Rectangle 36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0E84C2" id="Rectangle 36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F0E0BBD" wp14:editId="01DACF1C">
                <wp:extent cx="304800" cy="304800"/>
                <wp:effectExtent l="0" t="0" r="0" b="0"/>
                <wp:docPr id="570957958" name="Rectangle 3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60E913" id="Rectangle 36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8E54FEB" wp14:editId="571F41C7">
                <wp:extent cx="304800" cy="304800"/>
                <wp:effectExtent l="0" t="0" r="0" b="0"/>
                <wp:docPr id="513030408" name="Rectangle 36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C5F1F3" id="Rectangle 36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037A065" wp14:editId="219F8D2F">
                <wp:extent cx="304800" cy="304800"/>
                <wp:effectExtent l="0" t="0" r="0" b="0"/>
                <wp:docPr id="101336851" name="Rectangle 36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DC3A2E" id="Rectangle 36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1111B1B" wp14:editId="7C0EE6C7">
                <wp:extent cx="304800" cy="304800"/>
                <wp:effectExtent l="0" t="0" r="0" b="0"/>
                <wp:docPr id="69574965" name="Rectangle 36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85E4FD" id="Rectangle 36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1849C18A" wp14:editId="4DF1059F">
                <wp:extent cx="304800" cy="304800"/>
                <wp:effectExtent l="0" t="0" r="0" b="0"/>
                <wp:docPr id="53664775" name="Rectangle 36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EE4A38" id="Rectangle 36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3FDBFD12" w14:textId="77777777" w:rsidR="002D54D5" w:rsidRPr="002D54D5" w:rsidRDefault="002D54D5" w:rsidP="002D54D5">
      <w:r w:rsidRPr="002D54D5">
        <w:rPr>
          <w:b/>
          <w:bCs/>
        </w:rPr>
        <w:lastRenderedPageBreak/>
        <w:t>₹4,177</w:t>
      </w:r>
      <w:r w:rsidRPr="002D54D5">
        <w:t> </w:t>
      </w:r>
      <w:del w:id="5" w:author="Unknown">
        <w:r w:rsidRPr="002D54D5">
          <w:delText>₹5,425</w:delText>
        </w:r>
      </w:del>
    </w:p>
    <w:p w14:paraId="7588683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16%</w:t>
      </w:r>
    </w:p>
    <w:p w14:paraId="0D11F2AD" w14:textId="6CC09D6B" w:rsidR="002D54D5" w:rsidRPr="002D54D5" w:rsidRDefault="002D54D5" w:rsidP="002D54D5">
      <w:r w:rsidRPr="002D54D5">
        <w:drawing>
          <wp:inline distT="0" distB="0" distL="0" distR="0" wp14:anchorId="60927FBB" wp14:editId="23C236E4">
            <wp:extent cx="1905000" cy="2857500"/>
            <wp:effectExtent l="0" t="0" r="0" b="0"/>
            <wp:docPr id="1836526526" name="Picture 3685" descr="LEGO Gear Bots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04" descr="LEGO Gear Bots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7866E" w14:textId="77777777" w:rsidR="002D54D5" w:rsidRPr="002D54D5" w:rsidRDefault="002D54D5" w:rsidP="002D54D5">
      <w:r w:rsidRPr="002D54D5">
        <w:rPr>
          <w:b/>
          <w:bCs/>
        </w:rPr>
        <w:t>LEGO Gear Bots</w:t>
      </w:r>
    </w:p>
    <w:p w14:paraId="440CEA8D" w14:textId="1B92E5A1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6F3B1667" wp14:editId="00BE320E">
                <wp:extent cx="304800" cy="304800"/>
                <wp:effectExtent l="0" t="0" r="0" b="0"/>
                <wp:docPr id="482747088" name="Rectangle 36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8C66F7" id="Rectangle 36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8D755B8" wp14:editId="2F277B2D">
                <wp:extent cx="304800" cy="304800"/>
                <wp:effectExtent l="0" t="0" r="0" b="0"/>
                <wp:docPr id="1334546432" name="Rectangle 36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693529" id="Rectangle 36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80047B1" wp14:editId="0F90B165">
                <wp:extent cx="304800" cy="304800"/>
                <wp:effectExtent l="0" t="0" r="0" b="0"/>
                <wp:docPr id="1087666874" name="Rectangle 36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3C383E" id="Rectangle 36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DCB0E98" wp14:editId="34C71FB9">
                <wp:extent cx="304800" cy="304800"/>
                <wp:effectExtent l="0" t="0" r="0" b="0"/>
                <wp:docPr id="365008003" name="Rectangle 36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9ECFC6" id="Rectangle 36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1FBA706" wp14:editId="7BC4A81D">
                <wp:extent cx="304800" cy="304800"/>
                <wp:effectExtent l="0" t="0" r="0" b="0"/>
                <wp:docPr id="388348746" name="Rectangle 36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CFD3DE" id="Rectangle 36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E4367CB" wp14:editId="56149990">
                <wp:extent cx="304800" cy="304800"/>
                <wp:effectExtent l="0" t="0" r="0" b="0"/>
                <wp:docPr id="1965672406" name="Rectangle 36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F3D678" id="Rectangle 36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AF1D60D" wp14:editId="5D51A299">
                <wp:extent cx="304800" cy="304800"/>
                <wp:effectExtent l="0" t="0" r="0" b="0"/>
                <wp:docPr id="1019421288" name="Rectangle 36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3A1D1E" id="Rectangle 36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AAD7B94" wp14:editId="46C06E79">
                <wp:extent cx="304800" cy="304800"/>
                <wp:effectExtent l="0" t="0" r="0" b="0"/>
                <wp:docPr id="645874222" name="Rectangle 36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9E276E" id="Rectangle 36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C6AA1DA" wp14:editId="39890E1F">
                <wp:extent cx="304800" cy="304800"/>
                <wp:effectExtent l="0" t="0" r="0" b="0"/>
                <wp:docPr id="212574904" name="Rectangle 36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B83D5B" id="Rectangle 36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1CFEDCD" wp14:editId="55958F95">
                <wp:extent cx="304800" cy="304800"/>
                <wp:effectExtent l="0" t="0" r="0" b="0"/>
                <wp:docPr id="702230525" name="Rectangle 36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CCD5B2" id="Rectangle 36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3.3</w:t>
      </w:r>
      <w:r w:rsidRPr="002D54D5">
        <mc:AlternateContent>
          <mc:Choice Requires="wps">
            <w:drawing>
              <wp:inline distT="0" distB="0" distL="0" distR="0" wp14:anchorId="50E2C7DC" wp14:editId="34D147A4">
                <wp:extent cx="304800" cy="304800"/>
                <wp:effectExtent l="0" t="0" r="0" b="0"/>
                <wp:docPr id="260017707" name="Rectangle 36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AE5AF2" id="Rectangle 36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3E8EECBA" w14:textId="77777777" w:rsidR="002D54D5" w:rsidRPr="002D54D5" w:rsidRDefault="002D54D5" w:rsidP="002D54D5">
      <w:r w:rsidRPr="002D54D5">
        <w:rPr>
          <w:b/>
          <w:bCs/>
        </w:rPr>
        <w:t>₹1,827</w:t>
      </w:r>
      <w:r w:rsidRPr="002D54D5">
        <w:t> </w:t>
      </w:r>
      <w:del w:id="6" w:author="Unknown">
        <w:r w:rsidRPr="002D54D5">
          <w:delText>₹2,175</w:delText>
        </w:r>
      </w:del>
    </w:p>
    <w:p w14:paraId="0C1C7CAE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39%</w:t>
      </w:r>
    </w:p>
    <w:p w14:paraId="3BE7E246" w14:textId="711BC63C" w:rsidR="002D54D5" w:rsidRPr="002D54D5" w:rsidRDefault="002D54D5" w:rsidP="002D54D5">
      <w:r w:rsidRPr="002D54D5">
        <w:drawing>
          <wp:inline distT="0" distB="0" distL="0" distR="0" wp14:anchorId="271A1C77" wp14:editId="54342FD4">
            <wp:extent cx="1905000" cy="2857500"/>
            <wp:effectExtent l="0" t="0" r="0" b="0"/>
            <wp:docPr id="525139138" name="Picture 3673" descr="Atomic Habits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16" descr="Atomic Habits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060B6" w14:textId="77777777" w:rsidR="002D54D5" w:rsidRPr="002D54D5" w:rsidRDefault="002D54D5" w:rsidP="002D54D5">
      <w:r w:rsidRPr="002D54D5">
        <w:rPr>
          <w:b/>
          <w:bCs/>
        </w:rPr>
        <w:t xml:space="preserve">Atomic </w:t>
      </w:r>
      <w:proofErr w:type="spellStart"/>
      <w:r w:rsidRPr="002D54D5">
        <w:rPr>
          <w:b/>
          <w:bCs/>
        </w:rPr>
        <w:t>Habits</w:t>
      </w:r>
      <w:r w:rsidRPr="002D54D5">
        <w:t>James</w:t>
      </w:r>
      <w:proofErr w:type="spellEnd"/>
      <w:r w:rsidRPr="002D54D5">
        <w:t xml:space="preserve"> Clear</w:t>
      </w:r>
    </w:p>
    <w:p w14:paraId="3FEAF252" w14:textId="39DFFE49" w:rsidR="002D54D5" w:rsidRPr="002D54D5" w:rsidRDefault="002D54D5" w:rsidP="002D54D5">
      <w:r w:rsidRPr="002D54D5">
        <w:lastRenderedPageBreak/>
        <mc:AlternateContent>
          <mc:Choice Requires="wps">
            <w:drawing>
              <wp:inline distT="0" distB="0" distL="0" distR="0" wp14:anchorId="2FC2B708" wp14:editId="638D2C0E">
                <wp:extent cx="304800" cy="304800"/>
                <wp:effectExtent l="0" t="0" r="0" b="0"/>
                <wp:docPr id="1276892353" name="Rectangle 36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49DA97" id="Rectangle 36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BF4716A" wp14:editId="60DC1EDC">
                <wp:extent cx="304800" cy="304800"/>
                <wp:effectExtent l="0" t="0" r="0" b="0"/>
                <wp:docPr id="231620334" name="Rectangle 36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B13060" id="Rectangle 36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BAFE299" wp14:editId="4F239A6A">
                <wp:extent cx="304800" cy="304800"/>
                <wp:effectExtent l="0" t="0" r="0" b="0"/>
                <wp:docPr id="1981171315" name="Rectangle 36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4DDE4A" id="Rectangle 36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594E16C" wp14:editId="5E0D62B0">
                <wp:extent cx="304800" cy="304800"/>
                <wp:effectExtent l="0" t="0" r="0" b="0"/>
                <wp:docPr id="1684295629" name="Rectangle 36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88D6AE" id="Rectangle 36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B98BDE8" wp14:editId="2FC105D8">
                <wp:extent cx="304800" cy="304800"/>
                <wp:effectExtent l="0" t="0" r="0" b="0"/>
                <wp:docPr id="795486622" name="Rectangle 36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3A5041" id="Rectangle 36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DBA46AC" wp14:editId="027DB1CB">
                <wp:extent cx="304800" cy="304800"/>
                <wp:effectExtent l="0" t="0" r="0" b="0"/>
                <wp:docPr id="873579003" name="Rectangle 36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525399" id="Rectangle 36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E3602B6" wp14:editId="5411B35E">
                <wp:extent cx="304800" cy="304800"/>
                <wp:effectExtent l="0" t="0" r="0" b="0"/>
                <wp:docPr id="1520464310" name="Rectangle 36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B20F45" id="Rectangle 36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912CBDF" wp14:editId="79D0C6CF">
                <wp:extent cx="304800" cy="304800"/>
                <wp:effectExtent l="0" t="0" r="0" b="0"/>
                <wp:docPr id="269609251" name="Rectangle 36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C0C65B" id="Rectangle 36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123F5FD" wp14:editId="70E90C82">
                <wp:extent cx="304800" cy="304800"/>
                <wp:effectExtent l="0" t="0" r="0" b="0"/>
                <wp:docPr id="11225716" name="Rectangle 36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6547DB" id="Rectangle 36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BA0CBCC" wp14:editId="5D3D6246">
                <wp:extent cx="304800" cy="304800"/>
                <wp:effectExtent l="0" t="0" r="0" b="0"/>
                <wp:docPr id="1579872227" name="Rectangle 36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67C0EE" id="Rectangle 36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335F0337" w14:textId="77777777" w:rsidR="002D54D5" w:rsidRPr="002D54D5" w:rsidRDefault="002D54D5" w:rsidP="002D54D5">
      <w:r w:rsidRPr="002D54D5">
        <w:rPr>
          <w:b/>
          <w:bCs/>
        </w:rPr>
        <w:t>₹1,433</w:t>
      </w:r>
      <w:r w:rsidRPr="002D54D5">
        <w:t> </w:t>
      </w:r>
      <w:del w:id="7" w:author="Unknown">
        <w:r w:rsidRPr="002D54D5">
          <w:delText>₹2,349</w:delText>
        </w:r>
      </w:del>
    </w:p>
    <w:p w14:paraId="5F0B1D2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29%</w:t>
      </w:r>
    </w:p>
    <w:p w14:paraId="48699E7B" w14:textId="542467EA" w:rsidR="002D54D5" w:rsidRPr="002D54D5" w:rsidRDefault="002D54D5" w:rsidP="002D54D5">
      <w:r w:rsidRPr="002D54D5">
        <w:drawing>
          <wp:inline distT="0" distB="0" distL="0" distR="0" wp14:anchorId="32B6FF57" wp14:editId="49D6E538">
            <wp:extent cx="1905000" cy="2857500"/>
            <wp:effectExtent l="0" t="0" r="0" b="0"/>
            <wp:docPr id="2072796912" name="Picture 3662" descr="THE PSYCHOLOGY OF MONEY (DELUXE EDITION)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27" descr="THE PSYCHOLOGY OF MONEY (DELUXE EDITION)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1BB90" w14:textId="77777777" w:rsidR="002D54D5" w:rsidRPr="002D54D5" w:rsidRDefault="002D54D5" w:rsidP="002D54D5">
      <w:r w:rsidRPr="002D54D5">
        <w:rPr>
          <w:b/>
          <w:bCs/>
        </w:rPr>
        <w:t xml:space="preserve">THE PSYCHOLOGY OF MONEY (DELUXE </w:t>
      </w:r>
      <w:proofErr w:type="gramStart"/>
      <w:r w:rsidRPr="002D54D5">
        <w:rPr>
          <w:b/>
          <w:bCs/>
        </w:rPr>
        <w:t>EDITION)</w:t>
      </w:r>
      <w:r w:rsidRPr="002D54D5">
        <w:t>Housel</w:t>
      </w:r>
      <w:proofErr w:type="gramEnd"/>
      <w:r w:rsidRPr="002D54D5">
        <w:t>, Morgan</w:t>
      </w:r>
    </w:p>
    <w:p w14:paraId="52B545D9" w14:textId="585A7669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316E8938" wp14:editId="49262B5D">
                <wp:extent cx="304800" cy="304800"/>
                <wp:effectExtent l="0" t="0" r="0" b="0"/>
                <wp:docPr id="1087404196" name="Rectangle 36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AC3D90" id="Rectangle 36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892F04C" wp14:editId="4B137092">
                <wp:extent cx="304800" cy="304800"/>
                <wp:effectExtent l="0" t="0" r="0" b="0"/>
                <wp:docPr id="926848019" name="Rectangle 36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FD5DBD" id="Rectangle 36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8199456" wp14:editId="5A3C6138">
                <wp:extent cx="304800" cy="304800"/>
                <wp:effectExtent l="0" t="0" r="0" b="0"/>
                <wp:docPr id="1552455758" name="Rectangle 36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7E21F3" id="Rectangle 36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85C837B" wp14:editId="2F191C03">
                <wp:extent cx="304800" cy="304800"/>
                <wp:effectExtent l="0" t="0" r="0" b="0"/>
                <wp:docPr id="651432540" name="Rectangle 36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603851" id="Rectangle 36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02CD02A" wp14:editId="15FFCC95">
                <wp:extent cx="304800" cy="304800"/>
                <wp:effectExtent l="0" t="0" r="0" b="0"/>
                <wp:docPr id="1769465859" name="Rectangle 36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4E7F69" id="Rectangle 36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23AA3DC" wp14:editId="3BBCA414">
                <wp:extent cx="304800" cy="304800"/>
                <wp:effectExtent l="0" t="0" r="0" b="0"/>
                <wp:docPr id="170797697" name="Rectangle 3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931D9D" id="Rectangle 36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EAD2F80" wp14:editId="09A19129">
                <wp:extent cx="304800" cy="304800"/>
                <wp:effectExtent l="0" t="0" r="0" b="0"/>
                <wp:docPr id="2111637554" name="Rectangle 36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911B02" id="Rectangle 36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5040FA6" wp14:editId="4CEF9723">
                <wp:extent cx="304800" cy="304800"/>
                <wp:effectExtent l="0" t="0" r="0" b="0"/>
                <wp:docPr id="1572601095" name="Rectangle 36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191420" id="Rectangle 36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7D93E73" wp14:editId="1BC0EE56">
                <wp:extent cx="304800" cy="304800"/>
                <wp:effectExtent l="0" t="0" r="0" b="0"/>
                <wp:docPr id="755337616" name="Rectangle 36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3DBC03" id="Rectangle 36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43DB83E" wp14:editId="09920E08">
                <wp:extent cx="304800" cy="304800"/>
                <wp:effectExtent l="0" t="0" r="0" b="0"/>
                <wp:docPr id="1042767617" name="Rectangle 36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075691" id="Rectangle 36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mc:AlternateContent>
          <mc:Choice Requires="wps">
            <w:drawing>
              <wp:inline distT="0" distB="0" distL="0" distR="0" wp14:anchorId="1ED1DCAC" wp14:editId="325F9AAD">
                <wp:extent cx="304800" cy="304800"/>
                <wp:effectExtent l="0" t="0" r="0" b="0"/>
                <wp:docPr id="1189258624" name="Rectangle 36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ABD4CE" id="Rectangle 36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0F457B10" w14:textId="77777777" w:rsidR="002D54D5" w:rsidRPr="002D54D5" w:rsidRDefault="002D54D5" w:rsidP="002D54D5">
      <w:r w:rsidRPr="002D54D5">
        <w:rPr>
          <w:b/>
          <w:bCs/>
        </w:rPr>
        <w:t>₹425</w:t>
      </w:r>
      <w:r w:rsidRPr="002D54D5">
        <w:t> </w:t>
      </w:r>
      <w:del w:id="8" w:author="Unknown">
        <w:r w:rsidRPr="002D54D5">
          <w:delText>₹599</w:delText>
        </w:r>
      </w:del>
    </w:p>
    <w:p w14:paraId="778ED77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28%</w:t>
      </w:r>
    </w:p>
    <w:p w14:paraId="3DEE164D" w14:textId="6FD54322" w:rsidR="002D54D5" w:rsidRPr="002D54D5" w:rsidRDefault="002D54D5" w:rsidP="002D54D5">
      <w:r w:rsidRPr="002D54D5">
        <w:drawing>
          <wp:inline distT="0" distB="0" distL="0" distR="0" wp14:anchorId="740B6429" wp14:editId="22B4094B">
            <wp:extent cx="1905000" cy="2857500"/>
            <wp:effectExtent l="0" t="0" r="0" b="0"/>
            <wp:docPr id="686463455" name="Picture 3650" descr="Dog Man 12: The Scarlet Shedder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9" descr="Dog Man 12: The Scarlet Shedder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A68DA" w14:textId="77777777" w:rsidR="002D54D5" w:rsidRPr="002D54D5" w:rsidRDefault="002D54D5" w:rsidP="002D54D5">
      <w:r w:rsidRPr="002D54D5">
        <w:rPr>
          <w:b/>
          <w:bCs/>
        </w:rPr>
        <w:lastRenderedPageBreak/>
        <w:t xml:space="preserve">Dog Man 12: The Scarlet </w:t>
      </w:r>
      <w:proofErr w:type="spellStart"/>
      <w:r w:rsidRPr="002D54D5">
        <w:rPr>
          <w:b/>
          <w:bCs/>
        </w:rPr>
        <w:t>Shedder</w:t>
      </w:r>
      <w:r w:rsidRPr="002D54D5">
        <w:t>Dav</w:t>
      </w:r>
      <w:proofErr w:type="spellEnd"/>
      <w:r w:rsidRPr="002D54D5">
        <w:t xml:space="preserve"> Pilkey</w:t>
      </w:r>
    </w:p>
    <w:p w14:paraId="62F56E13" w14:textId="4FFD97DB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40E6324" wp14:editId="44E63EA2">
                <wp:extent cx="304800" cy="304800"/>
                <wp:effectExtent l="0" t="0" r="0" b="0"/>
                <wp:docPr id="761497174" name="Rectangle 36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6CB3AF" id="Rectangle 36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6FE4BCB" wp14:editId="27906283">
                <wp:extent cx="304800" cy="304800"/>
                <wp:effectExtent l="0" t="0" r="0" b="0"/>
                <wp:docPr id="348908863" name="Rectangle 36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8DCDCB" id="Rectangle 36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4AEA45B" wp14:editId="69451EE5">
                <wp:extent cx="304800" cy="304800"/>
                <wp:effectExtent l="0" t="0" r="0" b="0"/>
                <wp:docPr id="657308625" name="Rectangle 36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0B9C58" id="Rectangle 36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AE40954" wp14:editId="5E4EC9FF">
                <wp:extent cx="304800" cy="304800"/>
                <wp:effectExtent l="0" t="0" r="0" b="0"/>
                <wp:docPr id="1700399783" name="Rectangle 36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A1F04F" id="Rectangle 36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946C64B" wp14:editId="51C848EB">
                <wp:extent cx="304800" cy="304800"/>
                <wp:effectExtent l="0" t="0" r="0" b="0"/>
                <wp:docPr id="238863586" name="Rectangle 36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96B6B0" id="Rectangle 36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B31D894" wp14:editId="5A1A742A">
                <wp:extent cx="304800" cy="304800"/>
                <wp:effectExtent l="0" t="0" r="0" b="0"/>
                <wp:docPr id="1599049023" name="Rectangle 36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6AA278" id="Rectangle 36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24E7B7C" wp14:editId="11FAFEBD">
                <wp:extent cx="304800" cy="304800"/>
                <wp:effectExtent l="0" t="0" r="0" b="0"/>
                <wp:docPr id="141569877" name="Rectangle 36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E51604" id="Rectangle 36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7E41618" wp14:editId="5DA50F0B">
                <wp:extent cx="304800" cy="304800"/>
                <wp:effectExtent l="0" t="0" r="0" b="0"/>
                <wp:docPr id="317071976" name="Rectangle 36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00A9E5" id="Rectangle 36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4306C95" wp14:editId="28A5333F">
                <wp:extent cx="304800" cy="304800"/>
                <wp:effectExtent l="0" t="0" r="0" b="0"/>
                <wp:docPr id="618333753" name="Rectangle 36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66CA28" id="Rectangle 36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0C2967B" wp14:editId="541B9EB6">
                <wp:extent cx="304800" cy="304800"/>
                <wp:effectExtent l="0" t="0" r="0" b="0"/>
                <wp:docPr id="382112997" name="Rectangle 36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628012" id="Rectangle 36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7C8CCAE8" w14:textId="77777777" w:rsidR="002D54D5" w:rsidRPr="002D54D5" w:rsidRDefault="002D54D5" w:rsidP="002D54D5">
      <w:r w:rsidRPr="002D54D5">
        <w:rPr>
          <w:b/>
          <w:bCs/>
        </w:rPr>
        <w:t>₹1,015</w:t>
      </w:r>
      <w:r w:rsidRPr="002D54D5">
        <w:t> </w:t>
      </w:r>
      <w:del w:id="9" w:author="Unknown">
        <w:r w:rsidRPr="002D54D5">
          <w:delText>₹1,410</w:delText>
        </w:r>
      </w:del>
    </w:p>
    <w:p w14:paraId="405117B9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50%</w:t>
      </w:r>
    </w:p>
    <w:p w14:paraId="0207EE5A" w14:textId="674C850B" w:rsidR="002D54D5" w:rsidRPr="002D54D5" w:rsidRDefault="002D54D5" w:rsidP="002D54D5">
      <w:r w:rsidRPr="002D54D5">
        <w:drawing>
          <wp:inline distT="0" distB="0" distL="0" distR="0" wp14:anchorId="44139405" wp14:editId="521413E8">
            <wp:extent cx="1905000" cy="2857500"/>
            <wp:effectExtent l="0" t="0" r="0" b="0"/>
            <wp:docPr id="1862526414" name="Picture 3639" descr="Ikigai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0" descr="Ikigai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9385" w14:textId="77777777" w:rsidR="002D54D5" w:rsidRPr="002D54D5" w:rsidRDefault="002D54D5" w:rsidP="002D54D5">
      <w:proofErr w:type="spellStart"/>
      <w:r w:rsidRPr="002D54D5">
        <w:rPr>
          <w:b/>
          <w:bCs/>
        </w:rPr>
        <w:t>Ikigai</w:t>
      </w:r>
      <w:r w:rsidRPr="002D54D5">
        <w:t>Francesc</w:t>
      </w:r>
      <w:proofErr w:type="spellEnd"/>
      <w:r w:rsidRPr="002D54D5">
        <w:t xml:space="preserve"> Miralles</w:t>
      </w:r>
    </w:p>
    <w:p w14:paraId="58DAF7DC" w14:textId="3416B553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3E226B85" wp14:editId="1C20DEF9">
                <wp:extent cx="304800" cy="304800"/>
                <wp:effectExtent l="0" t="0" r="0" b="0"/>
                <wp:docPr id="126391373" name="Rectangle 36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C0ECC9" id="Rectangle 36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9839B3E" wp14:editId="76FA4BC4">
                <wp:extent cx="304800" cy="304800"/>
                <wp:effectExtent l="0" t="0" r="0" b="0"/>
                <wp:docPr id="1968950491" name="Rectangle 36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5E1AFF" id="Rectangle 36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8E76FC4" wp14:editId="731FB254">
                <wp:extent cx="304800" cy="304800"/>
                <wp:effectExtent l="0" t="0" r="0" b="0"/>
                <wp:docPr id="478331756" name="Rectangle 36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C1F035" id="Rectangle 36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1B78EAA" wp14:editId="68C1AF36">
                <wp:extent cx="304800" cy="304800"/>
                <wp:effectExtent l="0" t="0" r="0" b="0"/>
                <wp:docPr id="1211361197" name="Rectangle 36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AFF840" id="Rectangle 36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9E8EF24" wp14:editId="52246E8C">
                <wp:extent cx="304800" cy="304800"/>
                <wp:effectExtent l="0" t="0" r="0" b="0"/>
                <wp:docPr id="1776356466" name="Rectangle 36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46E1DB" id="Rectangle 36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82B1AAF" wp14:editId="74954205">
                <wp:extent cx="304800" cy="304800"/>
                <wp:effectExtent l="0" t="0" r="0" b="0"/>
                <wp:docPr id="1978196495" name="Rectangle 36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383638" id="Rectangle 36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8AB86E9" wp14:editId="473126C8">
                <wp:extent cx="304800" cy="304800"/>
                <wp:effectExtent l="0" t="0" r="0" b="0"/>
                <wp:docPr id="717909029" name="Rectangle 36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D2880B" id="Rectangle 36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7638299" wp14:editId="08D6DD0E">
                <wp:extent cx="304800" cy="304800"/>
                <wp:effectExtent l="0" t="0" r="0" b="0"/>
                <wp:docPr id="190403491" name="Rectangle 3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BFC42A" id="Rectangle 36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F95D4E9" wp14:editId="564BCAFE">
                <wp:extent cx="304800" cy="304800"/>
                <wp:effectExtent l="0" t="0" r="0" b="0"/>
                <wp:docPr id="907375999" name="Rectangle 36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EA4F10" id="Rectangle 36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215EABB" wp14:editId="63D5CF1D">
                <wp:extent cx="304800" cy="304800"/>
                <wp:effectExtent l="0" t="0" r="0" b="0"/>
                <wp:docPr id="1692564270" name="Rectangle 36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1BE4FC" id="Rectangle 36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636399A3" w14:textId="77777777" w:rsidR="002D54D5" w:rsidRPr="002D54D5" w:rsidRDefault="002D54D5" w:rsidP="002D54D5">
      <w:r w:rsidRPr="002D54D5">
        <w:rPr>
          <w:b/>
          <w:bCs/>
        </w:rPr>
        <w:t>₹1,194</w:t>
      </w:r>
      <w:r w:rsidRPr="002D54D5">
        <w:t> </w:t>
      </w:r>
      <w:del w:id="10" w:author="Unknown">
        <w:r w:rsidRPr="002D54D5">
          <w:delText>₹2,387</w:delText>
        </w:r>
      </w:del>
    </w:p>
    <w:p w14:paraId="7F09F441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20%</w:t>
      </w:r>
    </w:p>
    <w:p w14:paraId="3BEC4CFC" w14:textId="36CCB602" w:rsidR="002D54D5" w:rsidRPr="002D54D5" w:rsidRDefault="002D54D5" w:rsidP="002D54D5">
      <w:r w:rsidRPr="002D54D5">
        <w:lastRenderedPageBreak/>
        <w:drawing>
          <wp:inline distT="0" distB="0" distL="0" distR="0" wp14:anchorId="6DDAB39D" wp14:editId="7AE17830">
            <wp:extent cx="1905000" cy="2857500"/>
            <wp:effectExtent l="0" t="0" r="0" b="0"/>
            <wp:docPr id="741755177" name="Picture 3628" descr="I Don't Love You Anymore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1" descr="I Don't Love You Anymore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2449F" w14:textId="77777777" w:rsidR="002D54D5" w:rsidRPr="002D54D5" w:rsidRDefault="002D54D5" w:rsidP="002D54D5">
      <w:r w:rsidRPr="002D54D5">
        <w:rPr>
          <w:b/>
          <w:bCs/>
        </w:rPr>
        <w:t xml:space="preserve">I Don't Love You </w:t>
      </w:r>
      <w:proofErr w:type="spellStart"/>
      <w:r w:rsidRPr="002D54D5">
        <w:rPr>
          <w:b/>
          <w:bCs/>
        </w:rPr>
        <w:t>Anymore</w:t>
      </w:r>
      <w:r w:rsidRPr="002D54D5">
        <w:t>Rithvik</w:t>
      </w:r>
      <w:proofErr w:type="spellEnd"/>
      <w:r w:rsidRPr="002D54D5">
        <w:t xml:space="preserve"> Singh</w:t>
      </w:r>
    </w:p>
    <w:p w14:paraId="361F893D" w14:textId="3E9541F2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A298A43" wp14:editId="194D1E6F">
                <wp:extent cx="304800" cy="304800"/>
                <wp:effectExtent l="0" t="0" r="0" b="0"/>
                <wp:docPr id="2111958941" name="Rectangle 36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9570C0" id="Rectangle 36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6AA32D7" wp14:editId="3D71107C">
                <wp:extent cx="304800" cy="304800"/>
                <wp:effectExtent l="0" t="0" r="0" b="0"/>
                <wp:docPr id="1335740984" name="Rectangle 36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80C121" id="Rectangle 36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A6D1761" wp14:editId="2F203B57">
                <wp:extent cx="304800" cy="304800"/>
                <wp:effectExtent l="0" t="0" r="0" b="0"/>
                <wp:docPr id="1708460044" name="Rectangle 36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0FFB62" id="Rectangle 36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626C3B2" wp14:editId="57D70B54">
                <wp:extent cx="304800" cy="304800"/>
                <wp:effectExtent l="0" t="0" r="0" b="0"/>
                <wp:docPr id="374906794" name="Rectangle 36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36A659" id="Rectangle 36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82E6D3D" wp14:editId="414026B5">
                <wp:extent cx="304800" cy="304800"/>
                <wp:effectExtent l="0" t="0" r="0" b="0"/>
                <wp:docPr id="319716877" name="Rectangle 36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DEE88A" id="Rectangle 36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8219474" wp14:editId="5EFE5A67">
                <wp:extent cx="304800" cy="304800"/>
                <wp:effectExtent l="0" t="0" r="0" b="0"/>
                <wp:docPr id="2080237669" name="Rectangle 36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13EB03" id="Rectangle 36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B48F111" wp14:editId="11DDD9CC">
                <wp:extent cx="304800" cy="304800"/>
                <wp:effectExtent l="0" t="0" r="0" b="0"/>
                <wp:docPr id="114855267" name="Rectangle 36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B873AC" id="Rectangle 36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8550B98" wp14:editId="3ADD603B">
                <wp:extent cx="304800" cy="304800"/>
                <wp:effectExtent l="0" t="0" r="0" b="0"/>
                <wp:docPr id="979239261" name="Rectangle 36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08A3AE" id="Rectangle 36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1AA87C8" wp14:editId="0DF424B6">
                <wp:extent cx="304800" cy="304800"/>
                <wp:effectExtent l="0" t="0" r="0" b="0"/>
                <wp:docPr id="1419283467" name="Rectangle 36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5BFB42" id="Rectangle 36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627DB05" wp14:editId="3127D38D">
                <wp:extent cx="304800" cy="304800"/>
                <wp:effectExtent l="0" t="0" r="0" b="0"/>
                <wp:docPr id="1620726114" name="Rectangle 36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4ED62E" id="Rectangle 36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72E0BE33" w14:textId="77777777" w:rsidR="002D54D5" w:rsidRPr="002D54D5" w:rsidRDefault="002D54D5" w:rsidP="002D54D5">
      <w:r w:rsidRPr="002D54D5">
        <w:rPr>
          <w:b/>
          <w:bCs/>
        </w:rPr>
        <w:t>₹239</w:t>
      </w:r>
      <w:r w:rsidRPr="002D54D5">
        <w:t> </w:t>
      </w:r>
      <w:del w:id="11" w:author="Unknown">
        <w:r w:rsidRPr="002D54D5">
          <w:delText>₹299</w:delText>
        </w:r>
      </w:del>
    </w:p>
    <w:p w14:paraId="32EDB0F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18%</w:t>
      </w:r>
    </w:p>
    <w:p w14:paraId="63AA2F05" w14:textId="6AB739DD" w:rsidR="002D54D5" w:rsidRPr="002D54D5" w:rsidRDefault="002D54D5" w:rsidP="002D54D5">
      <w:r w:rsidRPr="002D54D5">
        <w:drawing>
          <wp:inline distT="0" distB="0" distL="0" distR="0" wp14:anchorId="720A4713" wp14:editId="190B89EE">
            <wp:extent cx="1905000" cy="2857500"/>
            <wp:effectExtent l="0" t="0" r="0" b="0"/>
            <wp:docPr id="1551482719" name="Picture 3617" descr="Boxed - Dog Man: The Supa Buddies Mega Collection: From the Creator of Captain Underpants (Dog Man #1-10 Box Set)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72" descr="Boxed - Dog Man: The Supa Buddies Mega Collection: From the Creator of Captain Underpants (Dog Man #1-10 Box Set)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BD5E" w14:textId="77777777" w:rsidR="002D54D5" w:rsidRPr="002D54D5" w:rsidRDefault="002D54D5" w:rsidP="002D54D5">
      <w:r w:rsidRPr="002D54D5">
        <w:rPr>
          <w:b/>
          <w:bCs/>
        </w:rPr>
        <w:t xml:space="preserve">Boxed - Dog Man: The Supa Buddies Mega Collection: From the Creator of Captain Underpants (Dog Man #1-10 Box </w:t>
      </w:r>
      <w:proofErr w:type="gramStart"/>
      <w:r w:rsidRPr="002D54D5">
        <w:rPr>
          <w:b/>
          <w:bCs/>
        </w:rPr>
        <w:t>Set)</w:t>
      </w:r>
      <w:r w:rsidRPr="002D54D5">
        <w:t>Dav</w:t>
      </w:r>
      <w:proofErr w:type="gramEnd"/>
      <w:r w:rsidRPr="002D54D5">
        <w:t xml:space="preserve"> Pilkey</w:t>
      </w:r>
    </w:p>
    <w:p w14:paraId="6C9F7DDC" w14:textId="1AF65E77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0F559246" wp14:editId="18D7697B">
                <wp:extent cx="304800" cy="304800"/>
                <wp:effectExtent l="0" t="0" r="0" b="0"/>
                <wp:docPr id="2018907934" name="Rectangle 3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900B12" id="Rectangle 36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0D95055" wp14:editId="22BA371E">
                <wp:extent cx="304800" cy="304800"/>
                <wp:effectExtent l="0" t="0" r="0" b="0"/>
                <wp:docPr id="1688919669" name="Rectangle 36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DE4A6C" id="Rectangle 36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BEBC2F8" wp14:editId="170940A4">
                <wp:extent cx="304800" cy="304800"/>
                <wp:effectExtent l="0" t="0" r="0" b="0"/>
                <wp:docPr id="1624009090" name="Rectangle 36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536EA6" id="Rectangle 36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EA361C2" wp14:editId="6F6E57C0">
                <wp:extent cx="304800" cy="304800"/>
                <wp:effectExtent l="0" t="0" r="0" b="0"/>
                <wp:docPr id="1932123413" name="Rectangle 36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D0B411" id="Rectangle 36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CEA3C20" wp14:editId="26DB8FAD">
                <wp:extent cx="304800" cy="304800"/>
                <wp:effectExtent l="0" t="0" r="0" b="0"/>
                <wp:docPr id="1053795905" name="Rectangle 36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9AC1AF" id="Rectangle 36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11159CA" wp14:editId="5112A9DB">
                <wp:extent cx="304800" cy="304800"/>
                <wp:effectExtent l="0" t="0" r="0" b="0"/>
                <wp:docPr id="466424813" name="Rectangle 3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3622EA" id="Rectangle 36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1AE5CC4" wp14:editId="2FE0F02C">
                <wp:extent cx="304800" cy="304800"/>
                <wp:effectExtent l="0" t="0" r="0" b="0"/>
                <wp:docPr id="1887831926" name="Rectangle 36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5A3638" id="Rectangle 36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929C8DB" wp14:editId="27FA6221">
                <wp:extent cx="304800" cy="304800"/>
                <wp:effectExtent l="0" t="0" r="0" b="0"/>
                <wp:docPr id="1209723732" name="Rectangle 3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D6F6DC" id="Rectangle 36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30B6AD9" wp14:editId="31552DC5">
                <wp:extent cx="304800" cy="304800"/>
                <wp:effectExtent l="0" t="0" r="0" b="0"/>
                <wp:docPr id="1925755191" name="Rectangle 36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91C9FE" id="Rectangle 36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80EF93F" wp14:editId="6C11AB11">
                <wp:extent cx="304800" cy="304800"/>
                <wp:effectExtent l="0" t="0" r="0" b="0"/>
                <wp:docPr id="2083704931" name="Rectangle 36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A3A1CA" id="Rectangle 36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3.5</w:t>
      </w:r>
      <w:r w:rsidRPr="002D54D5">
        <mc:AlternateContent>
          <mc:Choice Requires="wps">
            <w:drawing>
              <wp:inline distT="0" distB="0" distL="0" distR="0" wp14:anchorId="717CCDBC" wp14:editId="193C6B8F">
                <wp:extent cx="304800" cy="304800"/>
                <wp:effectExtent l="0" t="0" r="0" b="0"/>
                <wp:docPr id="1064844606" name="Rectangle 36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B31514" id="Rectangle 36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(4)</w:t>
      </w:r>
    </w:p>
    <w:p w14:paraId="3DAC6266" w14:textId="77777777" w:rsidR="002D54D5" w:rsidRPr="002D54D5" w:rsidRDefault="002D54D5" w:rsidP="002D54D5">
      <w:r w:rsidRPr="002D54D5">
        <w:rPr>
          <w:b/>
          <w:bCs/>
        </w:rPr>
        <w:lastRenderedPageBreak/>
        <w:t>₹9,268</w:t>
      </w:r>
      <w:r w:rsidRPr="002D54D5">
        <w:t> </w:t>
      </w:r>
      <w:del w:id="12" w:author="Unknown">
        <w:r w:rsidRPr="002D54D5">
          <w:delText>₹11,302</w:delText>
        </w:r>
      </w:del>
    </w:p>
    <w:p w14:paraId="1947B81A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29%</w:t>
      </w:r>
    </w:p>
    <w:p w14:paraId="6F6E7723" w14:textId="0FDD199C" w:rsidR="002D54D5" w:rsidRPr="002D54D5" w:rsidRDefault="002D54D5" w:rsidP="002D54D5">
      <w:r w:rsidRPr="002D54D5">
        <w:drawing>
          <wp:inline distT="0" distB="0" distL="0" distR="0" wp14:anchorId="5BED9C35" wp14:editId="2008E244">
            <wp:extent cx="1905000" cy="2857500"/>
            <wp:effectExtent l="0" t="0" r="0" b="0"/>
            <wp:docPr id="1752942046" name="Picture 3605" descr="Surrounded by Idiots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4" descr="Surrounded by Idiots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D74AB" w14:textId="77777777" w:rsidR="002D54D5" w:rsidRPr="002D54D5" w:rsidRDefault="002D54D5" w:rsidP="002D54D5">
      <w:r w:rsidRPr="002D54D5">
        <w:rPr>
          <w:b/>
          <w:bCs/>
        </w:rPr>
        <w:t xml:space="preserve">Surrounded by </w:t>
      </w:r>
      <w:proofErr w:type="spellStart"/>
      <w:r w:rsidRPr="002D54D5">
        <w:rPr>
          <w:b/>
          <w:bCs/>
        </w:rPr>
        <w:t>Idiots</w:t>
      </w:r>
      <w:r w:rsidRPr="002D54D5">
        <w:t>Thomas</w:t>
      </w:r>
      <w:proofErr w:type="spellEnd"/>
      <w:r w:rsidRPr="002D54D5">
        <w:t xml:space="preserve"> Erikson</w:t>
      </w:r>
    </w:p>
    <w:p w14:paraId="79D1C72B" w14:textId="6787E06F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458E8148" wp14:editId="26676484">
                <wp:extent cx="304800" cy="304800"/>
                <wp:effectExtent l="0" t="0" r="0" b="0"/>
                <wp:docPr id="804950057" name="Rectangle 36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B0F314" id="Rectangle 36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70293CE" wp14:editId="452CD405">
                <wp:extent cx="304800" cy="304800"/>
                <wp:effectExtent l="0" t="0" r="0" b="0"/>
                <wp:docPr id="1203506811" name="Rectangle 36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80E6AD" id="Rectangle 36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8ED07DA" wp14:editId="251100C6">
                <wp:extent cx="304800" cy="304800"/>
                <wp:effectExtent l="0" t="0" r="0" b="0"/>
                <wp:docPr id="1433371252" name="Rectangle 36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17AC92" id="Rectangle 36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852EAA6" wp14:editId="03D59A07">
                <wp:extent cx="304800" cy="304800"/>
                <wp:effectExtent l="0" t="0" r="0" b="0"/>
                <wp:docPr id="325051546" name="Rectangle 36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8B5856" id="Rectangle 36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0009B79" wp14:editId="3726E8A1">
                <wp:extent cx="304800" cy="304800"/>
                <wp:effectExtent l="0" t="0" r="0" b="0"/>
                <wp:docPr id="656143155" name="Rectangle 36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4E0F85" id="Rectangle 36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259617F" wp14:editId="4C6AA2C9">
                <wp:extent cx="304800" cy="304800"/>
                <wp:effectExtent l="0" t="0" r="0" b="0"/>
                <wp:docPr id="1033248246" name="Rectangle 35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FBE88B" id="Rectangle 35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9FE3EBF" wp14:editId="2A78E068">
                <wp:extent cx="304800" cy="304800"/>
                <wp:effectExtent l="0" t="0" r="0" b="0"/>
                <wp:docPr id="1301428542" name="Rectangle 35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B0A482" id="Rectangle 35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9B9F7A8" wp14:editId="3446BCBF">
                <wp:extent cx="304800" cy="304800"/>
                <wp:effectExtent l="0" t="0" r="0" b="0"/>
                <wp:docPr id="2076743847" name="Rectangle 35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FAE06C" id="Rectangle 35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E5ED2CD" wp14:editId="6774D4B1">
                <wp:extent cx="304800" cy="304800"/>
                <wp:effectExtent l="0" t="0" r="0" b="0"/>
                <wp:docPr id="1245256774" name="Rectangle 35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447F5E" id="Rectangle 35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6C9FC75" wp14:editId="4D46BD38">
                <wp:extent cx="304800" cy="304800"/>
                <wp:effectExtent l="0" t="0" r="0" b="0"/>
                <wp:docPr id="907335626" name="Rectangle 35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A0C06E" id="Rectangle 35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3.6</w:t>
      </w:r>
      <w:r w:rsidRPr="002D54D5">
        <mc:AlternateContent>
          <mc:Choice Requires="wps">
            <w:drawing>
              <wp:inline distT="0" distB="0" distL="0" distR="0" wp14:anchorId="5DE6E341" wp14:editId="278467CC">
                <wp:extent cx="304800" cy="304800"/>
                <wp:effectExtent l="0" t="0" r="0" b="0"/>
                <wp:docPr id="2079136326" name="Rectangle 35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D0D3CC" id="Rectangle 35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7FD2B0FB" w14:textId="77777777" w:rsidR="002D54D5" w:rsidRPr="002D54D5" w:rsidRDefault="002D54D5" w:rsidP="002D54D5">
      <w:r w:rsidRPr="002D54D5">
        <w:rPr>
          <w:b/>
          <w:bCs/>
        </w:rPr>
        <w:t>₹425</w:t>
      </w:r>
      <w:r w:rsidRPr="002D54D5">
        <w:t> </w:t>
      </w:r>
      <w:del w:id="13" w:author="Unknown">
        <w:r w:rsidRPr="002D54D5">
          <w:delText>₹599</w:delText>
        </w:r>
      </w:del>
    </w:p>
    <w:p w14:paraId="50DC90D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38AD1AC3" w14:textId="68AE485D" w:rsidR="002D54D5" w:rsidRPr="002D54D5" w:rsidRDefault="002D54D5" w:rsidP="002D54D5">
      <w:r w:rsidRPr="002D54D5">
        <w:drawing>
          <wp:inline distT="0" distB="0" distL="0" distR="0" wp14:anchorId="7DA90AC7" wp14:editId="093F9E73">
            <wp:extent cx="1905000" cy="2857500"/>
            <wp:effectExtent l="0" t="0" r="0" b="0"/>
            <wp:docPr id="308262631" name="Picture 3593" descr="How to Talk to Anyone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96" descr="How to Talk to Anyone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88D72" w14:textId="77777777" w:rsidR="002D54D5" w:rsidRPr="002D54D5" w:rsidRDefault="002D54D5" w:rsidP="002D54D5">
      <w:r w:rsidRPr="002D54D5">
        <w:rPr>
          <w:b/>
          <w:bCs/>
        </w:rPr>
        <w:t xml:space="preserve">How to Talk to </w:t>
      </w:r>
      <w:proofErr w:type="spellStart"/>
      <w:r w:rsidRPr="002D54D5">
        <w:rPr>
          <w:b/>
          <w:bCs/>
        </w:rPr>
        <w:t>Anyone</w:t>
      </w:r>
      <w:r w:rsidRPr="002D54D5">
        <w:t>Leil</w:t>
      </w:r>
      <w:proofErr w:type="spellEnd"/>
      <w:r w:rsidRPr="002D54D5">
        <w:t xml:space="preserve"> Lowndes</w:t>
      </w:r>
    </w:p>
    <w:p w14:paraId="6B8729C0" w14:textId="21A5BAA9" w:rsidR="002D54D5" w:rsidRPr="002D54D5" w:rsidRDefault="002D54D5" w:rsidP="002D54D5">
      <w:r w:rsidRPr="002D54D5">
        <w:lastRenderedPageBreak/>
        <mc:AlternateContent>
          <mc:Choice Requires="wps">
            <w:drawing>
              <wp:inline distT="0" distB="0" distL="0" distR="0" wp14:anchorId="590F7026" wp14:editId="5BAD47BB">
                <wp:extent cx="304800" cy="304800"/>
                <wp:effectExtent l="0" t="0" r="0" b="0"/>
                <wp:docPr id="1538180298" name="Rectangle 35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FF7E4D" id="Rectangle 35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04E4562" wp14:editId="4E309796">
                <wp:extent cx="304800" cy="304800"/>
                <wp:effectExtent l="0" t="0" r="0" b="0"/>
                <wp:docPr id="1772972094" name="Rectangle 35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030490" id="Rectangle 35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5C8A9CE" wp14:editId="268941AA">
                <wp:extent cx="304800" cy="304800"/>
                <wp:effectExtent l="0" t="0" r="0" b="0"/>
                <wp:docPr id="899955104" name="Rectangle 35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B65A95" id="Rectangle 35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E26F836" wp14:editId="32AD364E">
                <wp:extent cx="304800" cy="304800"/>
                <wp:effectExtent l="0" t="0" r="0" b="0"/>
                <wp:docPr id="1997319957" name="Rectangle 35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331820" id="Rectangle 35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80D082F" wp14:editId="5435CCC8">
                <wp:extent cx="304800" cy="304800"/>
                <wp:effectExtent l="0" t="0" r="0" b="0"/>
                <wp:docPr id="51047953" name="Rectangle 35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F94C4F" id="Rectangle 35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6FFC160" wp14:editId="3DD41152">
                <wp:extent cx="304800" cy="304800"/>
                <wp:effectExtent l="0" t="0" r="0" b="0"/>
                <wp:docPr id="1095680114" name="Rectangle 35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F79211" id="Rectangle 35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CAA5299" wp14:editId="319F5D75">
                <wp:extent cx="304800" cy="304800"/>
                <wp:effectExtent l="0" t="0" r="0" b="0"/>
                <wp:docPr id="1290604974" name="Rectangle 35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E60ACF" id="Rectangle 35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D2F7F6F" wp14:editId="3696AE0F">
                <wp:extent cx="304800" cy="304800"/>
                <wp:effectExtent l="0" t="0" r="0" b="0"/>
                <wp:docPr id="1139292153" name="Rectangle 35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CA4CA4" id="Rectangle 35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238CCF2" wp14:editId="2E7868F7">
                <wp:extent cx="304800" cy="304800"/>
                <wp:effectExtent l="0" t="0" r="0" b="0"/>
                <wp:docPr id="1187354528" name="Rectangle 3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84AFD7" id="Rectangle 35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81B310F" wp14:editId="2F076717">
                <wp:extent cx="304800" cy="304800"/>
                <wp:effectExtent l="0" t="0" r="0" b="0"/>
                <wp:docPr id="814344586" name="Rectangle 35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38A726" id="Rectangle 35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mc:AlternateContent>
          <mc:Choice Requires="wps">
            <w:drawing>
              <wp:inline distT="0" distB="0" distL="0" distR="0" wp14:anchorId="463601C9" wp14:editId="6CAC9479">
                <wp:extent cx="304800" cy="304800"/>
                <wp:effectExtent l="0" t="0" r="0" b="0"/>
                <wp:docPr id="1578157167" name="Rectangle 35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CB8539" id="Rectangle 35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3B5994B3" w14:textId="77777777" w:rsidR="002D54D5" w:rsidRPr="002D54D5" w:rsidRDefault="002D54D5" w:rsidP="002D54D5">
      <w:r w:rsidRPr="002D54D5">
        <w:rPr>
          <w:b/>
          <w:bCs/>
        </w:rPr>
        <w:t>₹759</w:t>
      </w:r>
      <w:r w:rsidRPr="002D54D5">
        <w:t> </w:t>
      </w:r>
      <w:del w:id="14" w:author="Unknown">
        <w:r w:rsidRPr="002D54D5">
          <w:delText>₹1,084</w:delText>
        </w:r>
      </w:del>
    </w:p>
    <w:p w14:paraId="76AA6ADE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34%</w:t>
      </w:r>
    </w:p>
    <w:p w14:paraId="02D2D0AC" w14:textId="64445489" w:rsidR="002D54D5" w:rsidRPr="002D54D5" w:rsidRDefault="002D54D5" w:rsidP="002D54D5">
      <w:r w:rsidRPr="002D54D5">
        <w:drawing>
          <wp:inline distT="0" distB="0" distL="0" distR="0" wp14:anchorId="20EF673E" wp14:editId="31780429">
            <wp:extent cx="1905000" cy="2857500"/>
            <wp:effectExtent l="0" t="0" r="0" b="0"/>
            <wp:docPr id="170940888" name="Picture 3581" descr="Throne of Glass Box Set (Paperback)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08" descr="Throne of Glass Box Set (Paperback)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FA13" w14:textId="77777777" w:rsidR="002D54D5" w:rsidRPr="002D54D5" w:rsidRDefault="002D54D5" w:rsidP="002D54D5">
      <w:r w:rsidRPr="002D54D5">
        <w:rPr>
          <w:b/>
          <w:bCs/>
        </w:rPr>
        <w:t>Throne of Glass Box Set (Paperback)</w:t>
      </w:r>
      <w:r w:rsidRPr="002D54D5">
        <w:t>Sarah J. Maas</w:t>
      </w:r>
    </w:p>
    <w:p w14:paraId="36D58F76" w14:textId="4533A804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1B588C98" wp14:editId="41250B6A">
                <wp:extent cx="304800" cy="304800"/>
                <wp:effectExtent l="0" t="0" r="0" b="0"/>
                <wp:docPr id="932364034" name="Rectangle 3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E8FBF8" id="Rectangle 35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F16593E" wp14:editId="29C39B50">
                <wp:extent cx="304800" cy="304800"/>
                <wp:effectExtent l="0" t="0" r="0" b="0"/>
                <wp:docPr id="2037629694" name="Rectangle 35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252567" id="Rectangle 35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76A77F1" wp14:editId="61FD5EC3">
                <wp:extent cx="304800" cy="304800"/>
                <wp:effectExtent l="0" t="0" r="0" b="0"/>
                <wp:docPr id="1513930366" name="Rectangle 35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28F012" id="Rectangle 35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A8818EB" wp14:editId="28D1C310">
                <wp:extent cx="304800" cy="304800"/>
                <wp:effectExtent l="0" t="0" r="0" b="0"/>
                <wp:docPr id="612873636" name="Rectangle 3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955E8E" id="Rectangle 35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230A3F8" wp14:editId="0898B904">
                <wp:extent cx="304800" cy="304800"/>
                <wp:effectExtent l="0" t="0" r="0" b="0"/>
                <wp:docPr id="1951010738" name="Rectangle 35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D489BB" id="Rectangle 35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F0F4E90" wp14:editId="635A5CB7">
                <wp:extent cx="304800" cy="304800"/>
                <wp:effectExtent l="0" t="0" r="0" b="0"/>
                <wp:docPr id="1825174572" name="Rectangle 35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8BC4E0" id="Rectangle 35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945D2B1" wp14:editId="7213F4B4">
                <wp:extent cx="304800" cy="304800"/>
                <wp:effectExtent l="0" t="0" r="0" b="0"/>
                <wp:docPr id="1829188329" name="Rectangle 35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769449" id="Rectangle 35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6B084C1" wp14:editId="49400738">
                <wp:extent cx="304800" cy="304800"/>
                <wp:effectExtent l="0" t="0" r="0" b="0"/>
                <wp:docPr id="1980817954" name="Rectangle 3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D2BE61" id="Rectangle 35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CE19948" wp14:editId="483CF0D8">
                <wp:extent cx="304800" cy="304800"/>
                <wp:effectExtent l="0" t="0" r="0" b="0"/>
                <wp:docPr id="205481722" name="Rectangle 35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FC3DE2" id="Rectangle 35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5C24FB3" wp14:editId="4C918126">
                <wp:extent cx="304800" cy="304800"/>
                <wp:effectExtent l="0" t="0" r="0" b="0"/>
                <wp:docPr id="1079647387" name="Rectangle 35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1550EA" id="Rectangle 35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mc:AlternateContent>
          <mc:Choice Requires="wps">
            <w:drawing>
              <wp:inline distT="0" distB="0" distL="0" distR="0" wp14:anchorId="1A785920" wp14:editId="4CF002F9">
                <wp:extent cx="304800" cy="304800"/>
                <wp:effectExtent l="0" t="0" r="0" b="0"/>
                <wp:docPr id="44776428" name="Rectangle 35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E2ED32" id="Rectangle 35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(10)</w:t>
      </w:r>
    </w:p>
    <w:p w14:paraId="39ED6348" w14:textId="77777777" w:rsidR="002D54D5" w:rsidRPr="002D54D5" w:rsidRDefault="002D54D5" w:rsidP="002D54D5">
      <w:r w:rsidRPr="002D54D5">
        <w:rPr>
          <w:b/>
          <w:bCs/>
        </w:rPr>
        <w:t>₹3,597</w:t>
      </w:r>
      <w:r w:rsidRPr="002D54D5">
        <w:t> </w:t>
      </w:r>
      <w:del w:id="15" w:author="Unknown">
        <w:r w:rsidRPr="002D54D5">
          <w:delText>₹5,450</w:delText>
        </w:r>
      </w:del>
    </w:p>
    <w:p w14:paraId="63068A96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43%</w:t>
      </w:r>
    </w:p>
    <w:p w14:paraId="0CFF76A2" w14:textId="6F62F0A7" w:rsidR="002D54D5" w:rsidRPr="002D54D5" w:rsidRDefault="002D54D5" w:rsidP="002D54D5">
      <w:r w:rsidRPr="002D54D5">
        <w:drawing>
          <wp:inline distT="0" distB="0" distL="0" distR="0" wp14:anchorId="15FFE4F6" wp14:editId="617562FA">
            <wp:extent cx="1905000" cy="2857500"/>
            <wp:effectExtent l="0" t="0" r="0" b="0"/>
            <wp:docPr id="1333377765" name="Picture 3569" descr="Millionaire Expat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20" descr="Millionaire Expat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6EC09" w14:textId="77777777" w:rsidR="002D54D5" w:rsidRPr="002D54D5" w:rsidRDefault="002D54D5" w:rsidP="002D54D5">
      <w:r w:rsidRPr="002D54D5">
        <w:rPr>
          <w:b/>
          <w:bCs/>
        </w:rPr>
        <w:lastRenderedPageBreak/>
        <w:t xml:space="preserve">Millionaire </w:t>
      </w:r>
      <w:proofErr w:type="spellStart"/>
      <w:r w:rsidRPr="002D54D5">
        <w:rPr>
          <w:b/>
          <w:bCs/>
        </w:rPr>
        <w:t>Expat</w:t>
      </w:r>
      <w:r w:rsidRPr="002D54D5">
        <w:t>A</w:t>
      </w:r>
      <w:proofErr w:type="spellEnd"/>
      <w:r w:rsidRPr="002D54D5">
        <w:t xml:space="preserve"> Hallam</w:t>
      </w:r>
    </w:p>
    <w:p w14:paraId="5049DE2D" w14:textId="439A901D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14FF7E06" wp14:editId="6B69597A">
                <wp:extent cx="304800" cy="304800"/>
                <wp:effectExtent l="0" t="0" r="0" b="0"/>
                <wp:docPr id="1291211383" name="Rectangle 35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F44424" id="Rectangle 35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89258B0" wp14:editId="4B258E28">
                <wp:extent cx="304800" cy="304800"/>
                <wp:effectExtent l="0" t="0" r="0" b="0"/>
                <wp:docPr id="526148960" name="Rectangle 35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6F63AB" id="Rectangle 35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1612DBC" wp14:editId="626943A1">
                <wp:extent cx="304800" cy="304800"/>
                <wp:effectExtent l="0" t="0" r="0" b="0"/>
                <wp:docPr id="1918519851" name="Rectangle 3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130704" id="Rectangle 35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82437F2" wp14:editId="6FB6EC54">
                <wp:extent cx="304800" cy="304800"/>
                <wp:effectExtent l="0" t="0" r="0" b="0"/>
                <wp:docPr id="116835381" name="Rectangle 35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1D13A5" id="Rectangle 35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0833707" wp14:editId="4CBDFA8B">
                <wp:extent cx="304800" cy="304800"/>
                <wp:effectExtent l="0" t="0" r="0" b="0"/>
                <wp:docPr id="1503451934" name="Rectangle 35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9D0A43" id="Rectangle 35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4E2C18A" wp14:editId="7DC4125A">
                <wp:extent cx="304800" cy="304800"/>
                <wp:effectExtent l="0" t="0" r="0" b="0"/>
                <wp:docPr id="506390143" name="Rectangle 35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EE4729" id="Rectangle 35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A27953D" wp14:editId="352676F1">
                <wp:extent cx="304800" cy="304800"/>
                <wp:effectExtent l="0" t="0" r="0" b="0"/>
                <wp:docPr id="1035777286" name="Rectangle 35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BC0BB2" id="Rectangle 35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B951CC0" wp14:editId="42855440">
                <wp:extent cx="304800" cy="304800"/>
                <wp:effectExtent l="0" t="0" r="0" b="0"/>
                <wp:docPr id="47541430" name="Rectangle 35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FCE06E" id="Rectangle 35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27CD88D" wp14:editId="2BDA844C">
                <wp:extent cx="304800" cy="304800"/>
                <wp:effectExtent l="0" t="0" r="0" b="0"/>
                <wp:docPr id="2126600760" name="Rectangle 35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957BD9" id="Rectangle 35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A8C7B28" wp14:editId="3EE36C62">
                <wp:extent cx="304800" cy="304800"/>
                <wp:effectExtent l="0" t="0" r="0" b="0"/>
                <wp:docPr id="149593333" name="Rectangle 35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4AAE44" id="Rectangle 35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4.0</w:t>
      </w:r>
      <w:r w:rsidRPr="002D54D5">
        <mc:AlternateContent>
          <mc:Choice Requires="wps">
            <w:drawing>
              <wp:inline distT="0" distB="0" distL="0" distR="0" wp14:anchorId="1A5D7085" wp14:editId="79C1FE36">
                <wp:extent cx="304800" cy="304800"/>
                <wp:effectExtent l="0" t="0" r="0" b="0"/>
                <wp:docPr id="1377352476" name="Rectangle 35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29DC1E" id="Rectangle 35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3CDD3412" w14:textId="77777777" w:rsidR="002D54D5" w:rsidRPr="002D54D5" w:rsidRDefault="002D54D5" w:rsidP="002D54D5">
      <w:r w:rsidRPr="002D54D5">
        <w:rPr>
          <w:b/>
          <w:bCs/>
        </w:rPr>
        <w:t>₹1,172</w:t>
      </w:r>
      <w:r w:rsidRPr="002D54D5">
        <w:t> </w:t>
      </w:r>
      <w:del w:id="16" w:author="Unknown">
        <w:r w:rsidRPr="002D54D5">
          <w:delText>₹2,057</w:delText>
        </w:r>
      </w:del>
    </w:p>
    <w:p w14:paraId="0D237A9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37%</w:t>
      </w:r>
    </w:p>
    <w:p w14:paraId="2521F953" w14:textId="74D425AB" w:rsidR="002D54D5" w:rsidRPr="002D54D5" w:rsidRDefault="002D54D5" w:rsidP="002D54D5">
      <w:r w:rsidRPr="002D54D5">
        <w:drawing>
          <wp:inline distT="0" distB="0" distL="0" distR="0" wp14:anchorId="0DB260A2" wp14:editId="509164C8">
            <wp:extent cx="1905000" cy="2857500"/>
            <wp:effectExtent l="0" t="0" r="0" b="0"/>
            <wp:docPr id="473281514" name="Picture 3557" descr="Outlive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32" descr="Outlive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6A72B" w14:textId="77777777" w:rsidR="002D54D5" w:rsidRPr="002D54D5" w:rsidRDefault="002D54D5" w:rsidP="002D54D5">
      <w:r w:rsidRPr="002D54D5">
        <w:rPr>
          <w:b/>
          <w:bCs/>
        </w:rPr>
        <w:t>Outlive</w:t>
      </w:r>
      <w:r w:rsidRPr="002D54D5">
        <w:t>Bill Gifford</w:t>
      </w:r>
    </w:p>
    <w:p w14:paraId="3427D112" w14:textId="2856DEBA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0F31D0D1" wp14:editId="74602ACD">
                <wp:extent cx="304800" cy="304800"/>
                <wp:effectExtent l="0" t="0" r="0" b="0"/>
                <wp:docPr id="1349993620" name="Rectangle 35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25ED6C" id="Rectangle 35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5248A9E" wp14:editId="33C99810">
                <wp:extent cx="304800" cy="304800"/>
                <wp:effectExtent l="0" t="0" r="0" b="0"/>
                <wp:docPr id="450814347" name="Rectangle 35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F7A92F" id="Rectangle 35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5E674B6" wp14:editId="6592F32D">
                <wp:extent cx="304800" cy="304800"/>
                <wp:effectExtent l="0" t="0" r="0" b="0"/>
                <wp:docPr id="1226820165" name="Rectangle 35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9FAC8A" id="Rectangle 35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518557D" wp14:editId="50D03DED">
                <wp:extent cx="304800" cy="304800"/>
                <wp:effectExtent l="0" t="0" r="0" b="0"/>
                <wp:docPr id="340305334" name="Rectangle 35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0C55BD" id="Rectangle 35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194816A" wp14:editId="6D585DDC">
                <wp:extent cx="304800" cy="304800"/>
                <wp:effectExtent l="0" t="0" r="0" b="0"/>
                <wp:docPr id="1383854182" name="Rectangle 35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B7CACE" id="Rectangle 35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93593A7" wp14:editId="306E4D57">
                <wp:extent cx="304800" cy="304800"/>
                <wp:effectExtent l="0" t="0" r="0" b="0"/>
                <wp:docPr id="1133007330" name="Rectangle 35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EBCD5E" id="Rectangle 35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76E46D4" wp14:editId="63ABB5E8">
                <wp:extent cx="304800" cy="304800"/>
                <wp:effectExtent l="0" t="0" r="0" b="0"/>
                <wp:docPr id="1848719382" name="Rectangle 35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5C9C00" id="Rectangle 35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CA03910" wp14:editId="519BA352">
                <wp:extent cx="304800" cy="304800"/>
                <wp:effectExtent l="0" t="0" r="0" b="0"/>
                <wp:docPr id="1982911008" name="Rectangle 35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20DDCF" id="Rectangle 35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9B9F302" wp14:editId="56F81EE5">
                <wp:extent cx="304800" cy="304800"/>
                <wp:effectExtent l="0" t="0" r="0" b="0"/>
                <wp:docPr id="1919034220" name="Rectangle 35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C7781E" id="Rectangle 35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DAC3F2F" wp14:editId="035D27E9">
                <wp:extent cx="304800" cy="304800"/>
                <wp:effectExtent l="0" t="0" r="0" b="0"/>
                <wp:docPr id="1126166544" name="Rectangle 35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790C9B" id="Rectangle 35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768C7F12" w14:textId="77777777" w:rsidR="002D54D5" w:rsidRPr="002D54D5" w:rsidRDefault="002D54D5" w:rsidP="002D54D5">
      <w:r w:rsidRPr="002D54D5">
        <w:rPr>
          <w:b/>
          <w:bCs/>
        </w:rPr>
        <w:t>₹1,846</w:t>
      </w:r>
      <w:r w:rsidRPr="002D54D5">
        <w:t> </w:t>
      </w:r>
      <w:del w:id="17" w:author="Unknown">
        <w:r w:rsidRPr="002D54D5">
          <w:delText>₹2,930</w:delText>
        </w:r>
      </w:del>
    </w:p>
    <w:p w14:paraId="06F3C616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29%</w:t>
      </w:r>
    </w:p>
    <w:p w14:paraId="5102E6E0" w14:textId="3F911153" w:rsidR="002D54D5" w:rsidRPr="002D54D5" w:rsidRDefault="002D54D5" w:rsidP="002D54D5">
      <w:r w:rsidRPr="002D54D5">
        <w:lastRenderedPageBreak/>
        <w:drawing>
          <wp:inline distT="0" distB="0" distL="0" distR="0" wp14:anchorId="1400D567" wp14:editId="32C1601D">
            <wp:extent cx="1905000" cy="2857500"/>
            <wp:effectExtent l="0" t="0" r="0" b="0"/>
            <wp:docPr id="621796573" name="Picture 3546" descr="Coloring Books Boxset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43" descr="Coloring Books Boxset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FF1A5" w14:textId="77777777" w:rsidR="002D54D5" w:rsidRPr="002D54D5" w:rsidRDefault="002D54D5" w:rsidP="002D54D5">
      <w:proofErr w:type="spellStart"/>
      <w:r w:rsidRPr="002D54D5">
        <w:rPr>
          <w:b/>
          <w:bCs/>
        </w:rPr>
        <w:t>Coloring</w:t>
      </w:r>
      <w:proofErr w:type="spellEnd"/>
      <w:r w:rsidRPr="002D54D5">
        <w:rPr>
          <w:b/>
          <w:bCs/>
        </w:rPr>
        <w:t xml:space="preserve"> Books </w:t>
      </w:r>
      <w:proofErr w:type="spellStart"/>
      <w:r w:rsidRPr="002D54D5">
        <w:rPr>
          <w:b/>
          <w:bCs/>
        </w:rPr>
        <w:t>Boxset</w:t>
      </w:r>
      <w:r w:rsidRPr="002D54D5">
        <w:t>Wonder</w:t>
      </w:r>
      <w:proofErr w:type="spellEnd"/>
      <w:r w:rsidRPr="002D54D5">
        <w:t xml:space="preserve"> House Books</w:t>
      </w:r>
    </w:p>
    <w:p w14:paraId="36C631B7" w14:textId="21777AE8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F079666" wp14:editId="49BAE1DB">
                <wp:extent cx="304800" cy="304800"/>
                <wp:effectExtent l="0" t="0" r="0" b="0"/>
                <wp:docPr id="698790173" name="Rectangle 35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09DA59" id="Rectangle 35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121B9EB" wp14:editId="1C935730">
                <wp:extent cx="304800" cy="304800"/>
                <wp:effectExtent l="0" t="0" r="0" b="0"/>
                <wp:docPr id="1060897002" name="Rectangle 35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365190" id="Rectangle 35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5E657BE" wp14:editId="34247337">
                <wp:extent cx="304800" cy="304800"/>
                <wp:effectExtent l="0" t="0" r="0" b="0"/>
                <wp:docPr id="2052568769" name="Rectangle 35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F8022A" id="Rectangle 35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0C0F907" wp14:editId="7D35EE89">
                <wp:extent cx="304800" cy="304800"/>
                <wp:effectExtent l="0" t="0" r="0" b="0"/>
                <wp:docPr id="158710932" name="Rectangle 35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6DC336" id="Rectangle 35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61E55B1" wp14:editId="7DC0085E">
                <wp:extent cx="304800" cy="304800"/>
                <wp:effectExtent l="0" t="0" r="0" b="0"/>
                <wp:docPr id="2065772640" name="Rectangle 35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340450" id="Rectangle 35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4CA1A1B" wp14:editId="1D528D97">
                <wp:extent cx="304800" cy="304800"/>
                <wp:effectExtent l="0" t="0" r="0" b="0"/>
                <wp:docPr id="1223867263" name="Rectangle 35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70C882" id="Rectangle 35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8583720" wp14:editId="37ABAAB5">
                <wp:extent cx="304800" cy="304800"/>
                <wp:effectExtent l="0" t="0" r="0" b="0"/>
                <wp:docPr id="2106221368" name="Rectangle 35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56F425" id="Rectangle 35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B47C51A" wp14:editId="51F689E9">
                <wp:extent cx="304800" cy="304800"/>
                <wp:effectExtent l="0" t="0" r="0" b="0"/>
                <wp:docPr id="1206953961" name="Rectangle 3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C139A8" id="Rectangle 35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B6167AA" wp14:editId="2DA0FD28">
                <wp:extent cx="304800" cy="304800"/>
                <wp:effectExtent l="0" t="0" r="0" b="0"/>
                <wp:docPr id="1698504186" name="Rectangle 35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856149" id="Rectangle 35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2D2A9EB" wp14:editId="1DACD651">
                <wp:extent cx="304800" cy="304800"/>
                <wp:effectExtent l="0" t="0" r="0" b="0"/>
                <wp:docPr id="632169482" name="Rectangle 35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81101C" id="Rectangle 35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mc:AlternateContent>
          <mc:Choice Requires="wps">
            <w:drawing>
              <wp:inline distT="0" distB="0" distL="0" distR="0" wp14:anchorId="06CD68F4" wp14:editId="200E1415">
                <wp:extent cx="304800" cy="304800"/>
                <wp:effectExtent l="0" t="0" r="0" b="0"/>
                <wp:docPr id="370561187" name="Rectangle 35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1C7D35" id="Rectangle 35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6C6E0D2C" w14:textId="77777777" w:rsidR="002D54D5" w:rsidRPr="002D54D5" w:rsidRDefault="002D54D5" w:rsidP="002D54D5">
      <w:r w:rsidRPr="002D54D5">
        <w:rPr>
          <w:b/>
          <w:bCs/>
        </w:rPr>
        <w:t>₹447</w:t>
      </w:r>
      <w:r w:rsidRPr="002D54D5">
        <w:t> </w:t>
      </w:r>
      <w:del w:id="18" w:author="Unknown">
        <w:r w:rsidRPr="002D54D5">
          <w:delText>₹629</w:delText>
        </w:r>
      </w:del>
    </w:p>
    <w:p w14:paraId="54FC4D11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29%</w:t>
      </w:r>
    </w:p>
    <w:p w14:paraId="6E255738" w14:textId="3DFD1780" w:rsidR="002D54D5" w:rsidRPr="002D54D5" w:rsidRDefault="002D54D5" w:rsidP="002D54D5">
      <w:r w:rsidRPr="002D54D5">
        <w:drawing>
          <wp:inline distT="0" distB="0" distL="0" distR="0" wp14:anchorId="113FFE2F" wp14:editId="4D6F32CF">
            <wp:extent cx="1905000" cy="2857500"/>
            <wp:effectExtent l="0" t="0" r="0" b="0"/>
            <wp:docPr id="381950785" name="Picture 3534" descr="Manifest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55" descr="Manifest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FFB94" w14:textId="77777777" w:rsidR="002D54D5" w:rsidRPr="002D54D5" w:rsidRDefault="002D54D5" w:rsidP="002D54D5">
      <w:proofErr w:type="spellStart"/>
      <w:r w:rsidRPr="002D54D5">
        <w:rPr>
          <w:b/>
          <w:bCs/>
        </w:rPr>
        <w:t>Manifest</w:t>
      </w:r>
      <w:r w:rsidRPr="002D54D5">
        <w:t>Nafousi</w:t>
      </w:r>
      <w:proofErr w:type="spellEnd"/>
      <w:r w:rsidRPr="002D54D5">
        <w:t>, Roxie</w:t>
      </w:r>
    </w:p>
    <w:p w14:paraId="13B3168A" w14:textId="7F3C075D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5F0704A0" wp14:editId="75314BF6">
                <wp:extent cx="304800" cy="304800"/>
                <wp:effectExtent l="0" t="0" r="0" b="0"/>
                <wp:docPr id="1787889581" name="Rectangle 35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C8B5F5" id="Rectangle 35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B4946C4" wp14:editId="460C32E5">
                <wp:extent cx="304800" cy="304800"/>
                <wp:effectExtent l="0" t="0" r="0" b="0"/>
                <wp:docPr id="880193433" name="Rectangle 35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F8E0A4" id="Rectangle 35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52CA279" wp14:editId="3E0A08F0">
                <wp:extent cx="304800" cy="304800"/>
                <wp:effectExtent l="0" t="0" r="0" b="0"/>
                <wp:docPr id="1446847271" name="Rectangle 35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65019A" id="Rectangle 35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C61CA8F" wp14:editId="18967BA9">
                <wp:extent cx="304800" cy="304800"/>
                <wp:effectExtent l="0" t="0" r="0" b="0"/>
                <wp:docPr id="866443976" name="Rectangle 3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CE0191" id="Rectangle 35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EA4982F" wp14:editId="7405E522">
                <wp:extent cx="304800" cy="304800"/>
                <wp:effectExtent l="0" t="0" r="0" b="0"/>
                <wp:docPr id="255528074" name="Rectangle 35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BDB7BE" id="Rectangle 35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B6EFA73" wp14:editId="41F3B9C7">
                <wp:extent cx="304800" cy="304800"/>
                <wp:effectExtent l="0" t="0" r="0" b="0"/>
                <wp:docPr id="1803725017" name="Rectangle 35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837064" id="Rectangle 35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B8ACA2B" wp14:editId="4BE88A9B">
                <wp:extent cx="304800" cy="304800"/>
                <wp:effectExtent l="0" t="0" r="0" b="0"/>
                <wp:docPr id="891532858" name="Rectangle 35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5245F2" id="Rectangle 35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67ABCE4" wp14:editId="306DFD43">
                <wp:extent cx="304800" cy="304800"/>
                <wp:effectExtent l="0" t="0" r="0" b="0"/>
                <wp:docPr id="2039328280" name="Rectangle 35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54389E" id="Rectangle 35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DAD7EE5" wp14:editId="063488B1">
                <wp:extent cx="304800" cy="304800"/>
                <wp:effectExtent l="0" t="0" r="0" b="0"/>
                <wp:docPr id="561208310" name="Rectangle 35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E2507A" id="Rectangle 35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3EA11FF" wp14:editId="3378D85A">
                <wp:extent cx="304800" cy="304800"/>
                <wp:effectExtent l="0" t="0" r="0" b="0"/>
                <wp:docPr id="1392945802" name="Rectangle 35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310209" id="Rectangle 35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3.8</w:t>
      </w:r>
      <w:r w:rsidRPr="002D54D5">
        <mc:AlternateContent>
          <mc:Choice Requires="wps">
            <w:drawing>
              <wp:inline distT="0" distB="0" distL="0" distR="0" wp14:anchorId="25C158AD" wp14:editId="3BC7BB95">
                <wp:extent cx="304800" cy="304800"/>
                <wp:effectExtent l="0" t="0" r="0" b="0"/>
                <wp:docPr id="1322281680" name="Rectangle 35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992F67" id="Rectangle 35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58746155" w14:textId="77777777" w:rsidR="002D54D5" w:rsidRPr="002D54D5" w:rsidRDefault="002D54D5" w:rsidP="002D54D5">
      <w:r w:rsidRPr="002D54D5">
        <w:rPr>
          <w:b/>
          <w:bCs/>
        </w:rPr>
        <w:t>₹425</w:t>
      </w:r>
      <w:r w:rsidRPr="002D54D5">
        <w:t> </w:t>
      </w:r>
      <w:del w:id="19" w:author="Unknown">
        <w:r w:rsidRPr="002D54D5">
          <w:delText>₹599</w:delText>
        </w:r>
      </w:del>
    </w:p>
    <w:p w14:paraId="03C6D26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23%</w:t>
      </w:r>
    </w:p>
    <w:p w14:paraId="7D814DD7" w14:textId="5E6BF608" w:rsidR="002D54D5" w:rsidRPr="002D54D5" w:rsidRDefault="002D54D5" w:rsidP="002D54D5">
      <w:r w:rsidRPr="002D54D5">
        <w:drawing>
          <wp:inline distT="0" distB="0" distL="0" distR="0" wp14:anchorId="0573B40D" wp14:editId="150791AA">
            <wp:extent cx="1905000" cy="2857500"/>
            <wp:effectExtent l="0" t="0" r="0" b="0"/>
            <wp:docPr id="767097187" name="Picture 3522" descr="Moral Story Books for Kids (Set of 10 Books)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7" descr="Moral Story Books for Kids (Set of 10 Books)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42E4F" w14:textId="77777777" w:rsidR="002D54D5" w:rsidRPr="002D54D5" w:rsidRDefault="002D54D5" w:rsidP="002D54D5">
      <w:r w:rsidRPr="002D54D5">
        <w:rPr>
          <w:b/>
          <w:bCs/>
        </w:rPr>
        <w:t xml:space="preserve">Moral Story Books for Kids (Set of 10 </w:t>
      </w:r>
      <w:proofErr w:type="gramStart"/>
      <w:r w:rsidRPr="002D54D5">
        <w:rPr>
          <w:b/>
          <w:bCs/>
        </w:rPr>
        <w:t>Books)</w:t>
      </w:r>
      <w:r w:rsidRPr="002D54D5">
        <w:t>Maple</w:t>
      </w:r>
      <w:proofErr w:type="gramEnd"/>
      <w:r w:rsidRPr="002D54D5">
        <w:t xml:space="preserve"> Press</w:t>
      </w:r>
    </w:p>
    <w:p w14:paraId="23C17A9F" w14:textId="789EFF7B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42CF09F9" wp14:editId="24CA1BF3">
                <wp:extent cx="304800" cy="304800"/>
                <wp:effectExtent l="0" t="0" r="0" b="0"/>
                <wp:docPr id="276848981" name="Rectangle 35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A731D2" id="Rectangle 35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BBE7897" wp14:editId="1BBFBBDB">
                <wp:extent cx="304800" cy="304800"/>
                <wp:effectExtent l="0" t="0" r="0" b="0"/>
                <wp:docPr id="888791569" name="Rectangle 35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B58857" id="Rectangle 35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524F83E" wp14:editId="4977EAF3">
                <wp:extent cx="304800" cy="304800"/>
                <wp:effectExtent l="0" t="0" r="0" b="0"/>
                <wp:docPr id="1093340767" name="Rectangle 35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B27E2E" id="Rectangle 35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65455FD" wp14:editId="7EB0C179">
                <wp:extent cx="304800" cy="304800"/>
                <wp:effectExtent l="0" t="0" r="0" b="0"/>
                <wp:docPr id="523585966" name="Rectangle 35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D61738" id="Rectangle 35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C73A14E" wp14:editId="022C0028">
                <wp:extent cx="304800" cy="304800"/>
                <wp:effectExtent l="0" t="0" r="0" b="0"/>
                <wp:docPr id="523995906" name="Rectangle 3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4D1FB8" id="Rectangle 35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AFFF15F" wp14:editId="6EAADEF9">
                <wp:extent cx="304800" cy="304800"/>
                <wp:effectExtent l="0" t="0" r="0" b="0"/>
                <wp:docPr id="1837532329" name="Rectangle 35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13AF1C" id="Rectangle 35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7DBA0A7" wp14:editId="5A0500AD">
                <wp:extent cx="304800" cy="304800"/>
                <wp:effectExtent l="0" t="0" r="0" b="0"/>
                <wp:docPr id="820256386" name="Rectangle 35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B447E2" id="Rectangle 35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FAF0A06" wp14:editId="2B0860ED">
                <wp:extent cx="304800" cy="304800"/>
                <wp:effectExtent l="0" t="0" r="0" b="0"/>
                <wp:docPr id="62578080" name="Rectangle 35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FB2C4C" id="Rectangle 35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9205C7A" wp14:editId="695002C8">
                <wp:extent cx="304800" cy="304800"/>
                <wp:effectExtent l="0" t="0" r="0" b="0"/>
                <wp:docPr id="604932787" name="Rectangle 35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294803" id="Rectangle 35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9887510" wp14:editId="7A2D5E1E">
                <wp:extent cx="304800" cy="304800"/>
                <wp:effectExtent l="0" t="0" r="0" b="0"/>
                <wp:docPr id="1487962794" name="Rectangle 35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727A4F" id="Rectangle 35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4.4</w:t>
      </w:r>
      <w:r w:rsidRPr="002D54D5">
        <mc:AlternateContent>
          <mc:Choice Requires="wps">
            <w:drawing>
              <wp:inline distT="0" distB="0" distL="0" distR="0" wp14:anchorId="52FF97E4" wp14:editId="7218A253">
                <wp:extent cx="304800" cy="304800"/>
                <wp:effectExtent l="0" t="0" r="0" b="0"/>
                <wp:docPr id="646548752" name="Rectangle 35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BCF7FB" id="Rectangle 35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5089EB25" w14:textId="77777777" w:rsidR="002D54D5" w:rsidRPr="002D54D5" w:rsidRDefault="002D54D5" w:rsidP="002D54D5">
      <w:r w:rsidRPr="002D54D5">
        <w:rPr>
          <w:b/>
          <w:bCs/>
        </w:rPr>
        <w:t>₹270</w:t>
      </w:r>
      <w:r w:rsidRPr="002D54D5">
        <w:t> </w:t>
      </w:r>
      <w:del w:id="20" w:author="Unknown">
        <w:r w:rsidRPr="002D54D5">
          <w:delText>₹350</w:delText>
        </w:r>
      </w:del>
    </w:p>
    <w:p w14:paraId="560ECBEC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10B202A4" w14:textId="148271C2" w:rsidR="002D54D5" w:rsidRPr="002D54D5" w:rsidRDefault="002D54D5" w:rsidP="002D54D5">
      <w:r w:rsidRPr="002D54D5">
        <w:drawing>
          <wp:inline distT="0" distB="0" distL="0" distR="0" wp14:anchorId="3272DEB2" wp14:editId="41D1464B">
            <wp:extent cx="1905000" cy="2857500"/>
            <wp:effectExtent l="0" t="0" r="0" b="0"/>
            <wp:docPr id="1596767540" name="Picture 3510" descr="Guide to the Project Management Body of Knowledge and the Standard for Project Management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79" descr="Guide to the Project Management Body of Knowledge and the Standard for Project Management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C0241" w14:textId="77777777" w:rsidR="002D54D5" w:rsidRPr="002D54D5" w:rsidRDefault="002D54D5" w:rsidP="002D54D5">
      <w:r w:rsidRPr="002D54D5">
        <w:rPr>
          <w:b/>
          <w:bCs/>
        </w:rPr>
        <w:t xml:space="preserve">Guide to the Project Management Body of Knowledge and the Standard for Project </w:t>
      </w:r>
      <w:proofErr w:type="spellStart"/>
      <w:r w:rsidRPr="002D54D5">
        <w:rPr>
          <w:b/>
          <w:bCs/>
        </w:rPr>
        <w:t>Management</w:t>
      </w:r>
      <w:r w:rsidRPr="002D54D5">
        <w:t>Project</w:t>
      </w:r>
      <w:proofErr w:type="spellEnd"/>
      <w:r w:rsidRPr="002D54D5">
        <w:t xml:space="preserve"> Management Institute</w:t>
      </w:r>
    </w:p>
    <w:p w14:paraId="058F45B1" w14:textId="14E5015C" w:rsidR="002D54D5" w:rsidRPr="002D54D5" w:rsidRDefault="002D54D5" w:rsidP="002D54D5">
      <w:r w:rsidRPr="002D54D5">
        <w:lastRenderedPageBreak/>
        <mc:AlternateContent>
          <mc:Choice Requires="wps">
            <w:drawing>
              <wp:inline distT="0" distB="0" distL="0" distR="0" wp14:anchorId="7BD61679" wp14:editId="47EE1D40">
                <wp:extent cx="304800" cy="304800"/>
                <wp:effectExtent l="0" t="0" r="0" b="0"/>
                <wp:docPr id="1232947120" name="Rectangle 35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650340" id="Rectangle 35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F29088E" wp14:editId="67477FDC">
                <wp:extent cx="304800" cy="304800"/>
                <wp:effectExtent l="0" t="0" r="0" b="0"/>
                <wp:docPr id="1113314865" name="Rectangle 35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20E2F3" id="Rectangle 35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43A1F4E" wp14:editId="674D8FDA">
                <wp:extent cx="304800" cy="304800"/>
                <wp:effectExtent l="0" t="0" r="0" b="0"/>
                <wp:docPr id="1604129733" name="Rectangle 35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C41A92" id="Rectangle 35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4CFC683" wp14:editId="06B9EBEC">
                <wp:extent cx="304800" cy="304800"/>
                <wp:effectExtent l="0" t="0" r="0" b="0"/>
                <wp:docPr id="113732301" name="Rectangle 35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E5A354" id="Rectangle 35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1FF3488" wp14:editId="002F782A">
                <wp:extent cx="304800" cy="304800"/>
                <wp:effectExtent l="0" t="0" r="0" b="0"/>
                <wp:docPr id="1809381878" name="Rectangle 35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E7B0EC" id="Rectangle 35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68F0DF0" wp14:editId="7F7B1CB9">
                <wp:extent cx="304800" cy="304800"/>
                <wp:effectExtent l="0" t="0" r="0" b="0"/>
                <wp:docPr id="1395180748" name="Rectangle 35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C5108B" id="Rectangle 35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916836E" wp14:editId="098E8C7F">
                <wp:extent cx="304800" cy="304800"/>
                <wp:effectExtent l="0" t="0" r="0" b="0"/>
                <wp:docPr id="1165198921" name="Rectangle 35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CF1703" id="Rectangle 35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FBD0B98" wp14:editId="7150D5D6">
                <wp:extent cx="304800" cy="304800"/>
                <wp:effectExtent l="0" t="0" r="0" b="0"/>
                <wp:docPr id="110378663" name="Rectangle 35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990D22" id="Rectangle 35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272B0FE" wp14:editId="037A1D5A">
                <wp:extent cx="304800" cy="304800"/>
                <wp:effectExtent l="0" t="0" r="0" b="0"/>
                <wp:docPr id="1045669059" name="Rectangle 35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33CA54" id="Rectangle 35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4FCD3E5" wp14:editId="6AD1B23F">
                <wp:extent cx="304800" cy="304800"/>
                <wp:effectExtent l="0" t="0" r="0" b="0"/>
                <wp:docPr id="1319290499" name="Rectangle 35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622A3F" id="Rectangle 35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4.7</w:t>
      </w:r>
      <w:r w:rsidRPr="002D54D5">
        <mc:AlternateContent>
          <mc:Choice Requires="wps">
            <w:drawing>
              <wp:inline distT="0" distB="0" distL="0" distR="0" wp14:anchorId="1259C6F2" wp14:editId="01AA0B52">
                <wp:extent cx="304800" cy="304800"/>
                <wp:effectExtent l="0" t="0" r="0" b="0"/>
                <wp:docPr id="925543383" name="Rectangle 34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C78F6B" id="Rectangle 34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6471551D" w14:textId="77777777" w:rsidR="002D54D5" w:rsidRPr="002D54D5" w:rsidRDefault="002D54D5" w:rsidP="002D54D5">
      <w:r w:rsidRPr="002D54D5">
        <w:rPr>
          <w:b/>
          <w:bCs/>
        </w:rPr>
        <w:t>₹5,670</w:t>
      </w:r>
      <w:r w:rsidRPr="002D54D5">
        <w:t> </w:t>
      </w:r>
      <w:del w:id="21" w:author="Unknown">
        <w:r w:rsidRPr="002D54D5">
          <w:delText>₹8,100</w:delText>
        </w:r>
      </w:del>
    </w:p>
    <w:p w14:paraId="6ADB341E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39%</w:t>
      </w:r>
    </w:p>
    <w:p w14:paraId="766B4307" w14:textId="086778BB" w:rsidR="002D54D5" w:rsidRPr="002D54D5" w:rsidRDefault="002D54D5" w:rsidP="002D54D5">
      <w:r w:rsidRPr="002D54D5">
        <w:drawing>
          <wp:inline distT="0" distB="0" distL="0" distR="0" wp14:anchorId="1931E1B9" wp14:editId="11947C0B">
            <wp:extent cx="1905000" cy="2857500"/>
            <wp:effectExtent l="0" t="0" r="0" b="0"/>
            <wp:docPr id="1017469288" name="Picture 3498" descr="It Ends with Us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91" descr="It Ends with Us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7658C" w14:textId="77777777" w:rsidR="002D54D5" w:rsidRPr="002D54D5" w:rsidRDefault="002D54D5" w:rsidP="002D54D5">
      <w:r w:rsidRPr="002D54D5">
        <w:rPr>
          <w:b/>
          <w:bCs/>
        </w:rPr>
        <w:t xml:space="preserve">It Ends with </w:t>
      </w:r>
      <w:proofErr w:type="spellStart"/>
      <w:r w:rsidRPr="002D54D5">
        <w:rPr>
          <w:b/>
          <w:bCs/>
        </w:rPr>
        <w:t>Us</w:t>
      </w:r>
      <w:r w:rsidRPr="002D54D5">
        <w:t>Colleen</w:t>
      </w:r>
      <w:proofErr w:type="spellEnd"/>
      <w:r w:rsidRPr="002D54D5">
        <w:t xml:space="preserve"> Hoover</w:t>
      </w:r>
    </w:p>
    <w:p w14:paraId="2CFF6508" w14:textId="308611BE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29AD2557" wp14:editId="6086DAD5">
                <wp:extent cx="304800" cy="304800"/>
                <wp:effectExtent l="0" t="0" r="0" b="0"/>
                <wp:docPr id="1399297682" name="Rectangle 34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4D2EBF" id="Rectangle 34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27E37BF" wp14:editId="088C9699">
                <wp:extent cx="304800" cy="304800"/>
                <wp:effectExtent l="0" t="0" r="0" b="0"/>
                <wp:docPr id="230879737" name="Rectangle 34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319D55" id="Rectangle 34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F2D7C9D" wp14:editId="5C5C6593">
                <wp:extent cx="304800" cy="304800"/>
                <wp:effectExtent l="0" t="0" r="0" b="0"/>
                <wp:docPr id="482202980" name="Rectangle 34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33F2E1" id="Rectangle 34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F129855" wp14:editId="5C2A019E">
                <wp:extent cx="304800" cy="304800"/>
                <wp:effectExtent l="0" t="0" r="0" b="0"/>
                <wp:docPr id="1945346038" name="Rectangle 34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6AC153" id="Rectangle 34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76AD41D" wp14:editId="61D86711">
                <wp:extent cx="304800" cy="304800"/>
                <wp:effectExtent l="0" t="0" r="0" b="0"/>
                <wp:docPr id="549060060" name="Rectangle 34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3FDE9F" id="Rectangle 34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8583134" wp14:editId="75A1AC9A">
                <wp:extent cx="304800" cy="304800"/>
                <wp:effectExtent l="0" t="0" r="0" b="0"/>
                <wp:docPr id="79330750" name="Rectangle 34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C77F29" id="Rectangle 34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A647B79" wp14:editId="5FC4F964">
                <wp:extent cx="304800" cy="304800"/>
                <wp:effectExtent l="0" t="0" r="0" b="0"/>
                <wp:docPr id="1574454090" name="Rectangle 34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F70710" id="Rectangle 34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BE193CC" wp14:editId="73A210BF">
                <wp:extent cx="304800" cy="304800"/>
                <wp:effectExtent l="0" t="0" r="0" b="0"/>
                <wp:docPr id="1567401704" name="Rectangle 34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49F839" id="Rectangle 34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7EFAD7C" wp14:editId="7F753C2D">
                <wp:extent cx="304800" cy="304800"/>
                <wp:effectExtent l="0" t="0" r="0" b="0"/>
                <wp:docPr id="832079153" name="Rectangle 34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A30E7A" id="Rectangle 34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0DF469E" wp14:editId="21407FC4">
                <wp:extent cx="304800" cy="304800"/>
                <wp:effectExtent l="0" t="0" r="0" b="0"/>
                <wp:docPr id="212222174" name="Rectangle 34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32A9E6" id="Rectangle 34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4.4</w:t>
      </w:r>
      <w:r w:rsidRPr="002D54D5">
        <mc:AlternateContent>
          <mc:Choice Requires="wps">
            <w:drawing>
              <wp:inline distT="0" distB="0" distL="0" distR="0" wp14:anchorId="10A4C357" wp14:editId="766E9175">
                <wp:extent cx="304800" cy="304800"/>
                <wp:effectExtent l="0" t="0" r="0" b="0"/>
                <wp:docPr id="1772841141" name="Rectangle 34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553058" id="Rectangle 34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(12)</w:t>
      </w:r>
    </w:p>
    <w:p w14:paraId="5CD3AE15" w14:textId="77777777" w:rsidR="002D54D5" w:rsidRPr="002D54D5" w:rsidRDefault="002D54D5" w:rsidP="002D54D5">
      <w:r w:rsidRPr="002D54D5">
        <w:rPr>
          <w:b/>
          <w:bCs/>
        </w:rPr>
        <w:t>₹304</w:t>
      </w:r>
      <w:r w:rsidRPr="002D54D5">
        <w:t> </w:t>
      </w:r>
      <w:del w:id="22" w:author="Unknown">
        <w:r w:rsidRPr="002D54D5">
          <w:delText>₹499</w:delText>
        </w:r>
      </w:del>
    </w:p>
    <w:p w14:paraId="3FCA5517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33%</w:t>
      </w:r>
    </w:p>
    <w:p w14:paraId="502F17B0" w14:textId="106F9DF2" w:rsidR="002D54D5" w:rsidRPr="002D54D5" w:rsidRDefault="002D54D5" w:rsidP="002D54D5">
      <w:r w:rsidRPr="002D54D5">
        <w:drawing>
          <wp:inline distT="0" distB="0" distL="0" distR="0" wp14:anchorId="1BE68CF7" wp14:editId="0676A39E">
            <wp:extent cx="1905000" cy="2857500"/>
            <wp:effectExtent l="0" t="0" r="0" b="0"/>
            <wp:docPr id="493553213" name="Picture 3486" descr="Intelligent Investor REV Ed.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3" descr="Intelligent Investor REV Ed.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CADF4" w14:textId="77777777" w:rsidR="002D54D5" w:rsidRPr="002D54D5" w:rsidRDefault="002D54D5" w:rsidP="002D54D5">
      <w:r w:rsidRPr="002D54D5">
        <w:rPr>
          <w:b/>
          <w:bCs/>
        </w:rPr>
        <w:lastRenderedPageBreak/>
        <w:t xml:space="preserve">Intelligent Investor REV </w:t>
      </w:r>
      <w:proofErr w:type="spellStart"/>
      <w:proofErr w:type="gramStart"/>
      <w:r w:rsidRPr="002D54D5">
        <w:rPr>
          <w:b/>
          <w:bCs/>
        </w:rPr>
        <w:t>Ed.</w:t>
      </w:r>
      <w:r w:rsidRPr="002D54D5">
        <w:t>Benjamin</w:t>
      </w:r>
      <w:proofErr w:type="spellEnd"/>
      <w:proofErr w:type="gramEnd"/>
      <w:r w:rsidRPr="002D54D5">
        <w:t xml:space="preserve"> Graham</w:t>
      </w:r>
    </w:p>
    <w:p w14:paraId="309A3C83" w14:textId="11C6E317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6BAB316" wp14:editId="4325875D">
                <wp:extent cx="304800" cy="304800"/>
                <wp:effectExtent l="0" t="0" r="0" b="0"/>
                <wp:docPr id="22892945" name="Rectangle 34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6ACC5F" id="Rectangle 34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37542E5" wp14:editId="534A5BF8">
                <wp:extent cx="304800" cy="304800"/>
                <wp:effectExtent l="0" t="0" r="0" b="0"/>
                <wp:docPr id="2135821884" name="Rectangle 34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924557" id="Rectangle 34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4944300" wp14:editId="39E324D8">
                <wp:extent cx="304800" cy="304800"/>
                <wp:effectExtent l="0" t="0" r="0" b="0"/>
                <wp:docPr id="1105921820" name="Rectangle 3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9786FD" id="Rectangle 34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6DB41EB" wp14:editId="0B17099E">
                <wp:extent cx="304800" cy="304800"/>
                <wp:effectExtent l="0" t="0" r="0" b="0"/>
                <wp:docPr id="810155135" name="Rectangle 34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8AD056" id="Rectangle 34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47CDC5D" wp14:editId="57C54FE1">
                <wp:extent cx="304800" cy="304800"/>
                <wp:effectExtent l="0" t="0" r="0" b="0"/>
                <wp:docPr id="974888070" name="Rectangle 34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813A40" id="Rectangle 34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51ECFB3" wp14:editId="28D8F74E">
                <wp:extent cx="304800" cy="304800"/>
                <wp:effectExtent l="0" t="0" r="0" b="0"/>
                <wp:docPr id="774711728" name="Rectangle 34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3F4125" id="Rectangle 34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A12DFCB" wp14:editId="7676C747">
                <wp:extent cx="304800" cy="304800"/>
                <wp:effectExtent l="0" t="0" r="0" b="0"/>
                <wp:docPr id="1352399211" name="Rectangle 34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2E1123" id="Rectangle 34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1203973" wp14:editId="01547698">
                <wp:extent cx="304800" cy="304800"/>
                <wp:effectExtent l="0" t="0" r="0" b="0"/>
                <wp:docPr id="436190482" name="Rectangle 34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CBF041" id="Rectangle 34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C48CE4A" wp14:editId="0758D541">
                <wp:extent cx="304800" cy="304800"/>
                <wp:effectExtent l="0" t="0" r="0" b="0"/>
                <wp:docPr id="878175999" name="Rectangle 34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7E0A44" id="Rectangle 34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01EBABD" wp14:editId="03F678BE">
                <wp:extent cx="304800" cy="304800"/>
                <wp:effectExtent l="0" t="0" r="0" b="0"/>
                <wp:docPr id="345910390" name="Rectangle 34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63D5E2" id="Rectangle 34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mc:AlternateContent>
          <mc:Choice Requires="wps">
            <w:drawing>
              <wp:inline distT="0" distB="0" distL="0" distR="0" wp14:anchorId="35EE8D92" wp14:editId="7E1704E9">
                <wp:extent cx="304800" cy="304800"/>
                <wp:effectExtent l="0" t="0" r="0" b="0"/>
                <wp:docPr id="1197715582" name="Rectangle 34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0ED231" id="Rectangle 34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28104362" w14:textId="77777777" w:rsidR="002D54D5" w:rsidRPr="002D54D5" w:rsidRDefault="002D54D5" w:rsidP="002D54D5">
      <w:r w:rsidRPr="002D54D5">
        <w:rPr>
          <w:b/>
          <w:bCs/>
        </w:rPr>
        <w:t>₹1,516</w:t>
      </w:r>
      <w:r w:rsidRPr="002D54D5">
        <w:t> </w:t>
      </w:r>
      <w:del w:id="23" w:author="Unknown">
        <w:r w:rsidRPr="002D54D5">
          <w:delText>₹2,262</w:delText>
        </w:r>
      </w:del>
    </w:p>
    <w:p w14:paraId="12F5DF9F" w14:textId="518B339F" w:rsidR="002D54D5" w:rsidRPr="002D54D5" w:rsidRDefault="002D54D5" w:rsidP="002D54D5">
      <w:r w:rsidRPr="002D54D5">
        <w:drawing>
          <wp:inline distT="0" distB="0" distL="0" distR="0" wp14:anchorId="1BB9FAA0" wp14:editId="5EA3EB6A">
            <wp:extent cx="1905000" cy="2857500"/>
            <wp:effectExtent l="0" t="0" r="0" b="0"/>
            <wp:docPr id="563215030" name="Picture 3474" descr="Saunders Comprehensive Review for the NCLEX-RN® Examination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15" descr="Saunders Comprehensive Review for the NCLEX-RN® Examination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08224" w14:textId="77777777" w:rsidR="002D54D5" w:rsidRPr="002D54D5" w:rsidRDefault="002D54D5" w:rsidP="002D54D5">
      <w:r w:rsidRPr="002D54D5">
        <w:rPr>
          <w:b/>
          <w:bCs/>
        </w:rPr>
        <w:t xml:space="preserve">Saunders Comprehensive Review for the NCLEX-RN® </w:t>
      </w:r>
      <w:proofErr w:type="spellStart"/>
      <w:r w:rsidRPr="002D54D5">
        <w:rPr>
          <w:b/>
          <w:bCs/>
        </w:rPr>
        <w:t>Examination</w:t>
      </w:r>
      <w:r w:rsidRPr="002D54D5">
        <w:t>Linda</w:t>
      </w:r>
      <w:proofErr w:type="spellEnd"/>
      <w:r w:rsidRPr="002D54D5">
        <w:t xml:space="preserve"> Anne Silvestri</w:t>
      </w:r>
    </w:p>
    <w:p w14:paraId="2BDDA5CD" w14:textId="6679B23D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48D09328" wp14:editId="365E9B54">
                <wp:extent cx="304800" cy="304800"/>
                <wp:effectExtent l="0" t="0" r="0" b="0"/>
                <wp:docPr id="1325183319" name="Rectangle 34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A3B136" id="Rectangle 34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4AA46DE" wp14:editId="5AF8045A">
                <wp:extent cx="304800" cy="304800"/>
                <wp:effectExtent l="0" t="0" r="0" b="0"/>
                <wp:docPr id="1047910677" name="Rectangle 34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7C34C7" id="Rectangle 34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36D6441" wp14:editId="666B1F72">
                <wp:extent cx="304800" cy="304800"/>
                <wp:effectExtent l="0" t="0" r="0" b="0"/>
                <wp:docPr id="854899019" name="Rectangle 3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FC5CFA" id="Rectangle 34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6ABCE87" wp14:editId="58348228">
                <wp:extent cx="304800" cy="304800"/>
                <wp:effectExtent l="0" t="0" r="0" b="0"/>
                <wp:docPr id="1861204871" name="Rectangle 34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B887F2" id="Rectangle 34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81F04BB" wp14:editId="26BF6F55">
                <wp:extent cx="304800" cy="304800"/>
                <wp:effectExtent l="0" t="0" r="0" b="0"/>
                <wp:docPr id="1305131091" name="Rectangle 34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0EF438" id="Rectangle 34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9056529" wp14:editId="50841502">
                <wp:extent cx="304800" cy="304800"/>
                <wp:effectExtent l="0" t="0" r="0" b="0"/>
                <wp:docPr id="266045185" name="Rectangle 34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8092BE" id="Rectangle 34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F068699" wp14:editId="0B727763">
                <wp:extent cx="304800" cy="304800"/>
                <wp:effectExtent l="0" t="0" r="0" b="0"/>
                <wp:docPr id="1114461972" name="Rectangle 3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89FDA1" id="Rectangle 34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86677F8" wp14:editId="704AEB6D">
                <wp:extent cx="304800" cy="304800"/>
                <wp:effectExtent l="0" t="0" r="0" b="0"/>
                <wp:docPr id="503929794" name="Rectangle 34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CBC2BB" id="Rectangle 34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E153D81" wp14:editId="1E1BA3E7">
                <wp:extent cx="304800" cy="304800"/>
                <wp:effectExtent l="0" t="0" r="0" b="0"/>
                <wp:docPr id="281899174" name="Rectangle 34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2DBC34" id="Rectangle 34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FE58AF5" wp14:editId="4EC338DB">
                <wp:extent cx="304800" cy="304800"/>
                <wp:effectExtent l="0" t="0" r="0" b="0"/>
                <wp:docPr id="1933891827" name="Rectangle 34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7ED214" id="Rectangle 34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4.6</w:t>
      </w:r>
      <w:r w:rsidRPr="002D54D5">
        <mc:AlternateContent>
          <mc:Choice Requires="wps">
            <w:drawing>
              <wp:inline distT="0" distB="0" distL="0" distR="0" wp14:anchorId="74108DAD" wp14:editId="2D3CED0E">
                <wp:extent cx="304800" cy="304800"/>
                <wp:effectExtent l="0" t="0" r="0" b="0"/>
                <wp:docPr id="930777757" name="Rectangle 34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2442F9" id="Rectangle 34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712E73B9" w14:textId="77777777" w:rsidR="002D54D5" w:rsidRPr="002D54D5" w:rsidRDefault="002D54D5" w:rsidP="002D54D5">
      <w:r w:rsidRPr="002D54D5">
        <w:rPr>
          <w:b/>
          <w:bCs/>
        </w:rPr>
        <w:t>₹3,864</w:t>
      </w:r>
    </w:p>
    <w:p w14:paraId="1E1A80A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17%</w:t>
      </w:r>
    </w:p>
    <w:p w14:paraId="79C5AD93" w14:textId="580D2157" w:rsidR="002D54D5" w:rsidRPr="002D54D5" w:rsidRDefault="002D54D5" w:rsidP="002D54D5">
      <w:r w:rsidRPr="002D54D5">
        <w:drawing>
          <wp:inline distT="0" distB="0" distL="0" distR="0" wp14:anchorId="3A181A49" wp14:editId="736A8214">
            <wp:extent cx="1905000" cy="2857500"/>
            <wp:effectExtent l="0" t="0" r="0" b="0"/>
            <wp:docPr id="1677240358" name="Picture 3462" descr="Can't Hurt Me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27" descr="Can't Hurt Me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0E1BB" w14:textId="77777777" w:rsidR="002D54D5" w:rsidRPr="002D54D5" w:rsidRDefault="002D54D5" w:rsidP="002D54D5">
      <w:r w:rsidRPr="002D54D5">
        <w:rPr>
          <w:b/>
          <w:bCs/>
        </w:rPr>
        <w:lastRenderedPageBreak/>
        <w:t xml:space="preserve">Can't Hurt </w:t>
      </w:r>
      <w:proofErr w:type="spellStart"/>
      <w:r w:rsidRPr="002D54D5">
        <w:rPr>
          <w:b/>
          <w:bCs/>
        </w:rPr>
        <w:t>Me</w:t>
      </w:r>
      <w:r w:rsidRPr="002D54D5">
        <w:t>David</w:t>
      </w:r>
      <w:proofErr w:type="spellEnd"/>
      <w:r w:rsidRPr="002D54D5">
        <w:t xml:space="preserve"> Goggins</w:t>
      </w:r>
    </w:p>
    <w:p w14:paraId="4A008A31" w14:textId="6C61F2DF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49B546D9" wp14:editId="2998F7AA">
                <wp:extent cx="304800" cy="304800"/>
                <wp:effectExtent l="0" t="0" r="0" b="0"/>
                <wp:docPr id="1760952396" name="Rectangle 34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BF1E4A" id="Rectangle 34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A6BD4FD" wp14:editId="4E43585D">
                <wp:extent cx="304800" cy="304800"/>
                <wp:effectExtent l="0" t="0" r="0" b="0"/>
                <wp:docPr id="4038043" name="Rectangle 34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C90A7A" id="Rectangle 34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5D6C5CE" wp14:editId="201C7867">
                <wp:extent cx="304800" cy="304800"/>
                <wp:effectExtent l="0" t="0" r="0" b="0"/>
                <wp:docPr id="1673532769" name="Rectangle 34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F2D842" id="Rectangle 34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B6F25C9" wp14:editId="311AC33B">
                <wp:extent cx="304800" cy="304800"/>
                <wp:effectExtent l="0" t="0" r="0" b="0"/>
                <wp:docPr id="1374497405" name="Rectangle 34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DC6368" id="Rectangle 34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2096178" wp14:editId="3E3B5953">
                <wp:extent cx="304800" cy="304800"/>
                <wp:effectExtent l="0" t="0" r="0" b="0"/>
                <wp:docPr id="237531207" name="Rectangle 34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210591" id="Rectangle 34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CECFD14" wp14:editId="5A73E7B9">
                <wp:extent cx="304800" cy="304800"/>
                <wp:effectExtent l="0" t="0" r="0" b="0"/>
                <wp:docPr id="1124238090" name="Rectangle 3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1BD5A5" id="Rectangle 34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AB5C2DB" wp14:editId="37F8179F">
                <wp:extent cx="304800" cy="304800"/>
                <wp:effectExtent l="0" t="0" r="0" b="0"/>
                <wp:docPr id="16286008" name="Rectangle 34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D62303" id="Rectangle 34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A011630" wp14:editId="7C519CB6">
                <wp:extent cx="304800" cy="304800"/>
                <wp:effectExtent l="0" t="0" r="0" b="0"/>
                <wp:docPr id="871474470" name="Rectangle 34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08FD91" id="Rectangle 34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6BD05FB" wp14:editId="6FC7F254">
                <wp:extent cx="304800" cy="304800"/>
                <wp:effectExtent l="0" t="0" r="0" b="0"/>
                <wp:docPr id="178597321" name="Rectangle 34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60FEB9" id="Rectangle 34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C9B4028" wp14:editId="7FA06115">
                <wp:extent cx="304800" cy="304800"/>
                <wp:effectExtent l="0" t="0" r="0" b="0"/>
                <wp:docPr id="177372153" name="Rectangle 34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CD62D6" id="Rectangle 34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4.4</w:t>
      </w:r>
      <w:r w:rsidRPr="002D54D5">
        <mc:AlternateContent>
          <mc:Choice Requires="wps">
            <w:drawing>
              <wp:inline distT="0" distB="0" distL="0" distR="0" wp14:anchorId="2AF90D6F" wp14:editId="036CF0D1">
                <wp:extent cx="304800" cy="304800"/>
                <wp:effectExtent l="0" t="0" r="0" b="0"/>
                <wp:docPr id="1843729347" name="Rectangle 34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CE950C" id="Rectangle 34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11C249AD" w14:textId="77777777" w:rsidR="002D54D5" w:rsidRPr="002D54D5" w:rsidRDefault="002D54D5" w:rsidP="002D54D5">
      <w:r w:rsidRPr="002D54D5">
        <w:rPr>
          <w:b/>
          <w:bCs/>
        </w:rPr>
        <w:t>₹2,013</w:t>
      </w:r>
      <w:r w:rsidRPr="002D54D5">
        <w:t> </w:t>
      </w:r>
      <w:del w:id="24" w:author="Unknown">
        <w:r w:rsidRPr="002D54D5">
          <w:delText>₹2,425</w:delText>
        </w:r>
      </w:del>
    </w:p>
    <w:p w14:paraId="65913D7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0FEF492F" w14:textId="47C390DA" w:rsidR="002D54D5" w:rsidRPr="002D54D5" w:rsidRDefault="002D54D5" w:rsidP="002D54D5">
      <w:r w:rsidRPr="002D54D5">
        <w:drawing>
          <wp:inline distT="0" distB="0" distL="0" distR="0" wp14:anchorId="2F851911" wp14:editId="37AECB8C">
            <wp:extent cx="1905000" cy="2857500"/>
            <wp:effectExtent l="0" t="0" r="0" b="0"/>
            <wp:docPr id="1466904450" name="Picture 3450" descr="Rich Dad Poor Dad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39" descr="Rich Dad Poor Dad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752D5" w14:textId="77777777" w:rsidR="002D54D5" w:rsidRPr="002D54D5" w:rsidRDefault="002D54D5" w:rsidP="002D54D5">
      <w:r w:rsidRPr="002D54D5">
        <w:rPr>
          <w:b/>
          <w:bCs/>
        </w:rPr>
        <w:t xml:space="preserve">Rich Dad Poor </w:t>
      </w:r>
      <w:proofErr w:type="spellStart"/>
      <w:r w:rsidRPr="002D54D5">
        <w:rPr>
          <w:b/>
          <w:bCs/>
        </w:rPr>
        <w:t>Dad</w:t>
      </w:r>
      <w:r w:rsidRPr="002D54D5">
        <w:t>Robert</w:t>
      </w:r>
      <w:proofErr w:type="spellEnd"/>
      <w:r w:rsidRPr="002D54D5">
        <w:t xml:space="preserve"> T Kiyosaki</w:t>
      </w:r>
    </w:p>
    <w:p w14:paraId="0491AF84" w14:textId="1EC474E3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201F6E6E" wp14:editId="3F14DF39">
                <wp:extent cx="304800" cy="304800"/>
                <wp:effectExtent l="0" t="0" r="0" b="0"/>
                <wp:docPr id="1652051546" name="Rectangle 34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B0DC40" id="Rectangle 34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0DC2FD9" wp14:editId="1E69555C">
                <wp:extent cx="304800" cy="304800"/>
                <wp:effectExtent l="0" t="0" r="0" b="0"/>
                <wp:docPr id="672015662" name="Rectangle 34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300B0A" id="Rectangle 34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A249962" wp14:editId="7513FD5E">
                <wp:extent cx="304800" cy="304800"/>
                <wp:effectExtent l="0" t="0" r="0" b="0"/>
                <wp:docPr id="1328930281" name="Rectangle 34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1479BC" id="Rectangle 34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91D20AF" wp14:editId="33BB5016">
                <wp:extent cx="304800" cy="304800"/>
                <wp:effectExtent l="0" t="0" r="0" b="0"/>
                <wp:docPr id="568320378" name="Rectangle 3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05BEEA" id="Rectangle 34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D7BE2D7" wp14:editId="2188C088">
                <wp:extent cx="304800" cy="304800"/>
                <wp:effectExtent l="0" t="0" r="0" b="0"/>
                <wp:docPr id="2059031295" name="Rectangle 34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15C79F" id="Rectangle 34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4BA4951" wp14:editId="4D693B4D">
                <wp:extent cx="304800" cy="304800"/>
                <wp:effectExtent l="0" t="0" r="0" b="0"/>
                <wp:docPr id="1311233868" name="Rectangle 34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3008EC" id="Rectangle 34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99B81F7" wp14:editId="37F58A0F">
                <wp:extent cx="304800" cy="304800"/>
                <wp:effectExtent l="0" t="0" r="0" b="0"/>
                <wp:docPr id="1868044971" name="Rectangle 34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BAB034" id="Rectangle 34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DD5BCE5" wp14:editId="1A5D5C74">
                <wp:extent cx="304800" cy="304800"/>
                <wp:effectExtent l="0" t="0" r="0" b="0"/>
                <wp:docPr id="1396273157" name="Rectangle 3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641653" id="Rectangle 34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BBC60B4" wp14:editId="68EA1850">
                <wp:extent cx="304800" cy="304800"/>
                <wp:effectExtent l="0" t="0" r="0" b="0"/>
                <wp:docPr id="666160079" name="Rectangle 34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A5776B" id="Rectangle 34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4D6A61D" wp14:editId="7554A294">
                <wp:extent cx="304800" cy="304800"/>
                <wp:effectExtent l="0" t="0" r="0" b="0"/>
                <wp:docPr id="609935898" name="Rectangle 34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D319D1" id="Rectangle 34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64071146" w14:textId="77777777" w:rsidR="002D54D5" w:rsidRPr="002D54D5" w:rsidRDefault="002D54D5" w:rsidP="002D54D5">
      <w:r w:rsidRPr="002D54D5">
        <w:rPr>
          <w:b/>
          <w:bCs/>
        </w:rPr>
        <w:t>₹549</w:t>
      </w:r>
      <w:r w:rsidRPr="002D54D5">
        <w:t> </w:t>
      </w:r>
      <w:del w:id="25" w:author="Unknown">
        <w:r w:rsidRPr="002D54D5">
          <w:delText>₹784</w:delText>
        </w:r>
      </w:del>
    </w:p>
    <w:p w14:paraId="7E2E9EB7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29%</w:t>
      </w:r>
    </w:p>
    <w:p w14:paraId="5D8BCF16" w14:textId="6FEF5784" w:rsidR="002D54D5" w:rsidRPr="002D54D5" w:rsidRDefault="002D54D5" w:rsidP="002D54D5">
      <w:r w:rsidRPr="002D54D5">
        <w:lastRenderedPageBreak/>
        <w:drawing>
          <wp:inline distT="0" distB="0" distL="0" distR="0" wp14:anchorId="69AFA6BC" wp14:editId="01608C34">
            <wp:extent cx="1905000" cy="2857500"/>
            <wp:effectExtent l="0" t="0" r="0" b="0"/>
            <wp:docPr id="1706550608" name="Picture 3439" descr="Diary of a Wimpy Kid: No Brainer (Book 18)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50" descr="Diary of a Wimpy Kid: No Brainer (Book 18)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45B87" w14:textId="77777777" w:rsidR="002D54D5" w:rsidRPr="002D54D5" w:rsidRDefault="002D54D5" w:rsidP="002D54D5">
      <w:r w:rsidRPr="002D54D5">
        <w:rPr>
          <w:b/>
          <w:bCs/>
        </w:rPr>
        <w:t xml:space="preserve">Diary of a Wimpy Kid: No Brainer (Book </w:t>
      </w:r>
      <w:proofErr w:type="gramStart"/>
      <w:r w:rsidRPr="002D54D5">
        <w:rPr>
          <w:b/>
          <w:bCs/>
        </w:rPr>
        <w:t>18)</w:t>
      </w:r>
      <w:r w:rsidRPr="002D54D5">
        <w:t>Jeff</w:t>
      </w:r>
      <w:proofErr w:type="gramEnd"/>
      <w:r w:rsidRPr="002D54D5">
        <w:t xml:space="preserve"> Kinney</w:t>
      </w:r>
    </w:p>
    <w:p w14:paraId="71883064" w14:textId="60B42BD9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129C7269" wp14:editId="2E89349D">
                <wp:extent cx="304800" cy="304800"/>
                <wp:effectExtent l="0" t="0" r="0" b="0"/>
                <wp:docPr id="138190846" name="Rectangle 34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6E1408" id="Rectangle 34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6DDE024" wp14:editId="6546D7CC">
                <wp:extent cx="304800" cy="304800"/>
                <wp:effectExtent l="0" t="0" r="0" b="0"/>
                <wp:docPr id="1344937655" name="Rectangle 34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5B9F17" id="Rectangle 34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8EC8F2E" wp14:editId="468CA63F">
                <wp:extent cx="304800" cy="304800"/>
                <wp:effectExtent l="0" t="0" r="0" b="0"/>
                <wp:docPr id="1381234687" name="Rectangle 34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B3A280" id="Rectangle 34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63DCA35" wp14:editId="2823F30C">
                <wp:extent cx="304800" cy="304800"/>
                <wp:effectExtent l="0" t="0" r="0" b="0"/>
                <wp:docPr id="175415925" name="Rectangle 34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18B69A" id="Rectangle 34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B82F55A" wp14:editId="06FC2B28">
                <wp:extent cx="304800" cy="304800"/>
                <wp:effectExtent l="0" t="0" r="0" b="0"/>
                <wp:docPr id="717589425" name="Rectangle 34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DE0E93" id="Rectangle 34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A0B239C" wp14:editId="3307D8BD">
                <wp:extent cx="304800" cy="304800"/>
                <wp:effectExtent l="0" t="0" r="0" b="0"/>
                <wp:docPr id="310111977" name="Rectangle 34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EBE25D" id="Rectangle 34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861EE10" wp14:editId="246E7DE0">
                <wp:extent cx="304800" cy="304800"/>
                <wp:effectExtent l="0" t="0" r="0" b="0"/>
                <wp:docPr id="1204802381" name="Rectangle 34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A33045" id="Rectangle 34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FF6C636" wp14:editId="02F619CE">
                <wp:extent cx="304800" cy="304800"/>
                <wp:effectExtent l="0" t="0" r="0" b="0"/>
                <wp:docPr id="228147057" name="Rectangle 34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706E44" id="Rectangle 34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91EDCC1" wp14:editId="5B4A592A">
                <wp:extent cx="304800" cy="304800"/>
                <wp:effectExtent l="0" t="0" r="0" b="0"/>
                <wp:docPr id="1994021050" name="Rectangle 34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98919C" id="Rectangle 34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007E1D5" wp14:editId="6860BE2E">
                <wp:extent cx="304800" cy="304800"/>
                <wp:effectExtent l="0" t="0" r="0" b="0"/>
                <wp:docPr id="1837414694" name="Rectangle 34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477C7C" id="Rectangle 34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mc:AlternateContent>
          <mc:Choice Requires="wps">
            <w:drawing>
              <wp:inline distT="0" distB="0" distL="0" distR="0" wp14:anchorId="396F7CD3" wp14:editId="69095B07">
                <wp:extent cx="304800" cy="304800"/>
                <wp:effectExtent l="0" t="0" r="0" b="0"/>
                <wp:docPr id="713575693" name="Rectangle 34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4BD99C" id="Rectangle 34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10B5712E" w14:textId="77777777" w:rsidR="002D54D5" w:rsidRPr="002D54D5" w:rsidRDefault="002D54D5" w:rsidP="002D54D5">
      <w:r w:rsidRPr="002D54D5">
        <w:rPr>
          <w:b/>
          <w:bCs/>
        </w:rPr>
        <w:t>₹425</w:t>
      </w:r>
      <w:r w:rsidRPr="002D54D5">
        <w:t> </w:t>
      </w:r>
      <w:del w:id="26" w:author="Unknown">
        <w:r w:rsidRPr="002D54D5">
          <w:delText>₹599</w:delText>
        </w:r>
      </w:del>
    </w:p>
    <w:p w14:paraId="1BC3A72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31%</w:t>
      </w:r>
    </w:p>
    <w:p w14:paraId="3BEFB0BF" w14:textId="6551A12D" w:rsidR="002D54D5" w:rsidRPr="002D54D5" w:rsidRDefault="002D54D5" w:rsidP="002D54D5">
      <w:r w:rsidRPr="002D54D5">
        <w:drawing>
          <wp:inline distT="0" distB="0" distL="0" distR="0" wp14:anchorId="05147955" wp14:editId="6D8D6B13">
            <wp:extent cx="1905000" cy="2857500"/>
            <wp:effectExtent l="0" t="0" r="0" b="0"/>
            <wp:docPr id="248221779" name="Picture 3427" descr="NKJV, End-of-Verse Reference Bible, Personal Size Large Print, Leathersoft, Brown, Red Letter, Comfort Print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62" descr="NKJV, End-of-Verse Reference Bible, Personal Size Large Print, Leathersoft, Brown, Red Letter, Comfort Print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70B7" w14:textId="77777777" w:rsidR="002D54D5" w:rsidRPr="002D54D5" w:rsidRDefault="002D54D5" w:rsidP="002D54D5">
      <w:r w:rsidRPr="002D54D5">
        <w:rPr>
          <w:b/>
          <w:bCs/>
        </w:rPr>
        <w:t xml:space="preserve">NKJV, End-of-Verse Reference Bible, Personal Size Large Print, </w:t>
      </w:r>
      <w:proofErr w:type="spellStart"/>
      <w:r w:rsidRPr="002D54D5">
        <w:rPr>
          <w:b/>
          <w:bCs/>
        </w:rPr>
        <w:t>Leathersoft</w:t>
      </w:r>
      <w:proofErr w:type="spellEnd"/>
      <w:r w:rsidRPr="002D54D5">
        <w:rPr>
          <w:b/>
          <w:bCs/>
        </w:rPr>
        <w:t xml:space="preserve">, Brown, Red Letter, Comfort </w:t>
      </w:r>
      <w:proofErr w:type="spellStart"/>
      <w:r w:rsidRPr="002D54D5">
        <w:rPr>
          <w:b/>
          <w:bCs/>
        </w:rPr>
        <w:t>Print</w:t>
      </w:r>
      <w:r w:rsidRPr="002D54D5">
        <w:t>Thomas</w:t>
      </w:r>
      <w:proofErr w:type="spellEnd"/>
      <w:r w:rsidRPr="002D54D5">
        <w:t xml:space="preserve"> Nelson</w:t>
      </w:r>
    </w:p>
    <w:p w14:paraId="765D1ACE" w14:textId="1687BBF5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D7F5AB6" wp14:editId="795A414A">
                <wp:extent cx="304800" cy="304800"/>
                <wp:effectExtent l="0" t="0" r="0" b="0"/>
                <wp:docPr id="1456641515" name="Rectangle 34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3E0B6A" id="Rectangle 34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9C7F819" wp14:editId="0434F6CB">
                <wp:extent cx="304800" cy="304800"/>
                <wp:effectExtent l="0" t="0" r="0" b="0"/>
                <wp:docPr id="1996025790" name="Rectangle 34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933F32" id="Rectangle 34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78593DA" wp14:editId="09E3E9D9">
                <wp:extent cx="304800" cy="304800"/>
                <wp:effectExtent l="0" t="0" r="0" b="0"/>
                <wp:docPr id="1253670131" name="Rectangle 34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5DC3CB" id="Rectangle 34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A85D196" wp14:editId="553AC608">
                <wp:extent cx="304800" cy="304800"/>
                <wp:effectExtent l="0" t="0" r="0" b="0"/>
                <wp:docPr id="599773369" name="Rectangle 34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DFCA45" id="Rectangle 34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AC63499" wp14:editId="02E6788D">
                <wp:extent cx="304800" cy="304800"/>
                <wp:effectExtent l="0" t="0" r="0" b="0"/>
                <wp:docPr id="1705951914" name="Rectangle 34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FF4D21" id="Rectangle 34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0DC8189" wp14:editId="274B34BE">
                <wp:extent cx="304800" cy="304800"/>
                <wp:effectExtent l="0" t="0" r="0" b="0"/>
                <wp:docPr id="1715715795" name="Rectangle 34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655416" id="Rectangle 34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6624833" wp14:editId="421F24C4">
                <wp:extent cx="304800" cy="304800"/>
                <wp:effectExtent l="0" t="0" r="0" b="0"/>
                <wp:docPr id="1305992736" name="Rectangle 34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F9DE54" id="Rectangle 34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378A7DE" wp14:editId="3279FD9E">
                <wp:extent cx="304800" cy="304800"/>
                <wp:effectExtent l="0" t="0" r="0" b="0"/>
                <wp:docPr id="300734398" name="Rectangle 34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28294D" id="Rectangle 34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6CCB33D" wp14:editId="2F94D0D6">
                <wp:extent cx="304800" cy="304800"/>
                <wp:effectExtent l="0" t="0" r="0" b="0"/>
                <wp:docPr id="860486137" name="Rectangle 34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A5C0D0" id="Rectangle 34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604D87E" wp14:editId="3A63BF43">
                <wp:extent cx="304800" cy="304800"/>
                <wp:effectExtent l="0" t="0" r="0" b="0"/>
                <wp:docPr id="1362477847" name="Rectangle 34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095BBA" id="Rectangle 34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42F22F7E" wp14:editId="30ED7B63">
                <wp:extent cx="304800" cy="304800"/>
                <wp:effectExtent l="0" t="0" r="0" b="0"/>
                <wp:docPr id="443634846" name="Rectangle 34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EFB557" id="Rectangle 34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6CDA5AA0" w14:textId="77777777" w:rsidR="002D54D5" w:rsidRPr="002D54D5" w:rsidRDefault="002D54D5" w:rsidP="002D54D5">
      <w:r w:rsidRPr="002D54D5">
        <w:rPr>
          <w:b/>
          <w:bCs/>
        </w:rPr>
        <w:lastRenderedPageBreak/>
        <w:t>₹2,246</w:t>
      </w:r>
      <w:r w:rsidRPr="002D54D5">
        <w:t> </w:t>
      </w:r>
      <w:del w:id="27" w:author="Unknown">
        <w:r w:rsidRPr="002D54D5">
          <w:delText>₹3,255</w:delText>
        </w:r>
      </w:del>
    </w:p>
    <w:p w14:paraId="0FD3ADD4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43%</w:t>
      </w:r>
    </w:p>
    <w:p w14:paraId="46C061AD" w14:textId="23428660" w:rsidR="002D54D5" w:rsidRPr="002D54D5" w:rsidRDefault="002D54D5" w:rsidP="002D54D5">
      <w:r w:rsidRPr="002D54D5">
        <w:drawing>
          <wp:inline distT="0" distB="0" distL="0" distR="0" wp14:anchorId="6014C6D1" wp14:editId="6270FA63">
            <wp:extent cx="1905000" cy="2857500"/>
            <wp:effectExtent l="0" t="0" r="0" b="0"/>
            <wp:docPr id="1766456865" name="Picture 3415" descr="Demon Slayer: Kimetsu no Yaiba Complete Box Set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74" descr="Demon Slayer: Kimetsu no Yaiba Complete Box Set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0482" w14:textId="77777777" w:rsidR="002D54D5" w:rsidRPr="002D54D5" w:rsidRDefault="002D54D5" w:rsidP="002D54D5">
      <w:r w:rsidRPr="002D54D5">
        <w:rPr>
          <w:b/>
          <w:bCs/>
        </w:rPr>
        <w:t xml:space="preserve">Demon Slayer: </w:t>
      </w:r>
      <w:proofErr w:type="spellStart"/>
      <w:r w:rsidRPr="002D54D5">
        <w:rPr>
          <w:b/>
          <w:bCs/>
        </w:rPr>
        <w:t>Kimetsu</w:t>
      </w:r>
      <w:proofErr w:type="spellEnd"/>
      <w:r w:rsidRPr="002D54D5">
        <w:rPr>
          <w:b/>
          <w:bCs/>
        </w:rPr>
        <w:t xml:space="preserve"> no </w:t>
      </w:r>
      <w:proofErr w:type="spellStart"/>
      <w:r w:rsidRPr="002D54D5">
        <w:rPr>
          <w:b/>
          <w:bCs/>
        </w:rPr>
        <w:t>Yaiba</w:t>
      </w:r>
      <w:proofErr w:type="spellEnd"/>
      <w:r w:rsidRPr="002D54D5">
        <w:rPr>
          <w:b/>
          <w:bCs/>
        </w:rPr>
        <w:t xml:space="preserve"> Complete Box </w:t>
      </w:r>
      <w:proofErr w:type="spellStart"/>
      <w:r w:rsidRPr="002D54D5">
        <w:rPr>
          <w:b/>
          <w:bCs/>
        </w:rPr>
        <w:t>Set</w:t>
      </w:r>
      <w:r w:rsidRPr="002D54D5">
        <w:t>Koyoharu</w:t>
      </w:r>
      <w:proofErr w:type="spellEnd"/>
      <w:r w:rsidRPr="002D54D5">
        <w:t xml:space="preserve"> </w:t>
      </w:r>
      <w:proofErr w:type="spellStart"/>
      <w:r w:rsidRPr="002D54D5">
        <w:t>Gotouge</w:t>
      </w:r>
      <w:proofErr w:type="spellEnd"/>
    </w:p>
    <w:p w14:paraId="2D69E730" w14:textId="305C24B3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181C3C29" wp14:editId="5388561B">
                <wp:extent cx="304800" cy="304800"/>
                <wp:effectExtent l="0" t="0" r="0" b="0"/>
                <wp:docPr id="891513693" name="Rectangle 34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B64CB0" id="Rectangle 34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E3CAA85" wp14:editId="5027941E">
                <wp:extent cx="304800" cy="304800"/>
                <wp:effectExtent l="0" t="0" r="0" b="0"/>
                <wp:docPr id="136098081" name="Rectangle 34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48BF25" id="Rectangle 34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8665794" wp14:editId="0FA93949">
                <wp:extent cx="304800" cy="304800"/>
                <wp:effectExtent l="0" t="0" r="0" b="0"/>
                <wp:docPr id="1063368149" name="Rectangle 34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1A386D" id="Rectangle 34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93AA980" wp14:editId="532A9BEC">
                <wp:extent cx="304800" cy="304800"/>
                <wp:effectExtent l="0" t="0" r="0" b="0"/>
                <wp:docPr id="2022754427" name="Rectangle 34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5DC5A3" id="Rectangle 34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A855A14" wp14:editId="4FBEFF11">
                <wp:extent cx="304800" cy="304800"/>
                <wp:effectExtent l="0" t="0" r="0" b="0"/>
                <wp:docPr id="1129831896" name="Rectangle 34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630EDC" id="Rectangle 34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8DDB583" wp14:editId="5A70545F">
                <wp:extent cx="304800" cy="304800"/>
                <wp:effectExtent l="0" t="0" r="0" b="0"/>
                <wp:docPr id="840775162" name="Rectangle 34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AF18D8" id="Rectangle 34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C89535C" wp14:editId="4AFDBD40">
                <wp:extent cx="304800" cy="304800"/>
                <wp:effectExtent l="0" t="0" r="0" b="0"/>
                <wp:docPr id="847871766" name="Rectangle 34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33E7A5" id="Rectangle 34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B4FB20F" wp14:editId="351E0999">
                <wp:extent cx="304800" cy="304800"/>
                <wp:effectExtent l="0" t="0" r="0" b="0"/>
                <wp:docPr id="636137211" name="Rectangle 3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62FCD5" id="Rectangle 34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B6EC7C9" wp14:editId="24E124DE">
                <wp:extent cx="304800" cy="304800"/>
                <wp:effectExtent l="0" t="0" r="0" b="0"/>
                <wp:docPr id="1654675330" name="Rectangle 34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FFDFA0" id="Rectangle 34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3F337CD" wp14:editId="7D0F1B20">
                <wp:extent cx="304800" cy="304800"/>
                <wp:effectExtent l="0" t="0" r="0" b="0"/>
                <wp:docPr id="438000311" name="Rectangle 34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D8BE92" id="Rectangle 34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4.6</w:t>
      </w:r>
      <w:r w:rsidRPr="002D54D5">
        <mc:AlternateContent>
          <mc:Choice Requires="wps">
            <w:drawing>
              <wp:inline distT="0" distB="0" distL="0" distR="0" wp14:anchorId="24B0556B" wp14:editId="57EFE646">
                <wp:extent cx="304800" cy="304800"/>
                <wp:effectExtent l="0" t="0" r="0" b="0"/>
                <wp:docPr id="72932339" name="Rectangle 34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ED4B5C" id="Rectangle 34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52D6EEDC" w14:textId="77777777" w:rsidR="002D54D5" w:rsidRPr="002D54D5" w:rsidRDefault="002D54D5" w:rsidP="002D54D5">
      <w:r w:rsidRPr="002D54D5">
        <w:rPr>
          <w:b/>
          <w:bCs/>
        </w:rPr>
        <w:t>₹12,150</w:t>
      </w:r>
      <w:r w:rsidRPr="002D54D5">
        <w:t> </w:t>
      </w:r>
      <w:del w:id="28" w:author="Unknown">
        <w:r w:rsidRPr="002D54D5">
          <w:delText>₹21,315</w:delText>
        </w:r>
      </w:del>
    </w:p>
    <w:p w14:paraId="1A96404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21%</w:t>
      </w:r>
    </w:p>
    <w:p w14:paraId="112C6273" w14:textId="05D9263F" w:rsidR="002D54D5" w:rsidRPr="002D54D5" w:rsidRDefault="002D54D5" w:rsidP="002D54D5">
      <w:r w:rsidRPr="002D54D5">
        <w:drawing>
          <wp:inline distT="0" distB="0" distL="0" distR="0" wp14:anchorId="1BC9A837" wp14:editId="1D5FF8D1">
            <wp:extent cx="1905000" cy="2857500"/>
            <wp:effectExtent l="0" t="0" r="0" b="0"/>
            <wp:docPr id="2079023925" name="Picture 3403" descr="Numicon: Box of 80 Numicon Shapes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86" descr="Numicon: Box of 80 Numicon Shapes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97EE9" w14:textId="77777777" w:rsidR="002D54D5" w:rsidRPr="002D54D5" w:rsidRDefault="002D54D5" w:rsidP="002D54D5">
      <w:r w:rsidRPr="002D54D5">
        <w:rPr>
          <w:b/>
          <w:bCs/>
        </w:rPr>
        <w:t>Numicon: Box of 80 Numicon Shapes</w:t>
      </w:r>
    </w:p>
    <w:p w14:paraId="4316A622" w14:textId="74AACF92" w:rsidR="002D54D5" w:rsidRPr="002D54D5" w:rsidRDefault="002D54D5" w:rsidP="002D54D5">
      <w:r w:rsidRPr="002D54D5">
        <w:lastRenderedPageBreak/>
        <mc:AlternateContent>
          <mc:Choice Requires="wps">
            <w:drawing>
              <wp:inline distT="0" distB="0" distL="0" distR="0" wp14:anchorId="2246FE41" wp14:editId="36F51EC9">
                <wp:extent cx="304800" cy="304800"/>
                <wp:effectExtent l="0" t="0" r="0" b="0"/>
                <wp:docPr id="362465625" name="Rectangle 34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FA238A" id="Rectangle 34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894C6E7" wp14:editId="45651433">
                <wp:extent cx="304800" cy="304800"/>
                <wp:effectExtent l="0" t="0" r="0" b="0"/>
                <wp:docPr id="1063014354" name="Rectangle 34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F32FF7" id="Rectangle 34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E9F43BE" wp14:editId="65780E51">
                <wp:extent cx="304800" cy="304800"/>
                <wp:effectExtent l="0" t="0" r="0" b="0"/>
                <wp:docPr id="42087900" name="Rectangle 34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D30D22" id="Rectangle 34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EF68FDC" wp14:editId="6E37707C">
                <wp:extent cx="304800" cy="304800"/>
                <wp:effectExtent l="0" t="0" r="0" b="0"/>
                <wp:docPr id="746867387" name="Rectangle 33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785ED5" id="Rectangle 33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3F9E1D6" wp14:editId="454C4048">
                <wp:extent cx="304800" cy="304800"/>
                <wp:effectExtent l="0" t="0" r="0" b="0"/>
                <wp:docPr id="1696266028" name="Rectangle 33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574E8E" id="Rectangle 33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4598C56" wp14:editId="4394D485">
                <wp:extent cx="304800" cy="304800"/>
                <wp:effectExtent l="0" t="0" r="0" b="0"/>
                <wp:docPr id="306713940" name="Rectangle 33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123845" id="Rectangle 33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A697E8E" wp14:editId="74717995">
                <wp:extent cx="304800" cy="304800"/>
                <wp:effectExtent l="0" t="0" r="0" b="0"/>
                <wp:docPr id="49869432" name="Rectangle 33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4D73FE" id="Rectangle 33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C28FA15" wp14:editId="72B30FEE">
                <wp:extent cx="304800" cy="304800"/>
                <wp:effectExtent l="0" t="0" r="0" b="0"/>
                <wp:docPr id="1209001208" name="Rectangle 33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322D5B" id="Rectangle 33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B0ED211" wp14:editId="1A4FD5BC">
                <wp:extent cx="304800" cy="304800"/>
                <wp:effectExtent l="0" t="0" r="0" b="0"/>
                <wp:docPr id="1842415160" name="Rectangle 33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38EBBB" id="Rectangle 33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29DB93B" wp14:editId="41E2A08F">
                <wp:extent cx="304800" cy="304800"/>
                <wp:effectExtent l="0" t="0" r="0" b="0"/>
                <wp:docPr id="438605462" name="Rectangle 33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7BE411" id="Rectangle 33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56F038FF" w14:textId="77777777" w:rsidR="002D54D5" w:rsidRPr="002D54D5" w:rsidRDefault="002D54D5" w:rsidP="002D54D5">
      <w:r w:rsidRPr="002D54D5">
        <w:rPr>
          <w:b/>
          <w:bCs/>
        </w:rPr>
        <w:t>₹4,677</w:t>
      </w:r>
      <w:r w:rsidRPr="002D54D5">
        <w:t> </w:t>
      </w:r>
      <w:del w:id="29" w:author="Unknown">
        <w:r w:rsidRPr="002D54D5">
          <w:delText>₹5,920</w:delText>
        </w:r>
      </w:del>
    </w:p>
    <w:p w14:paraId="58C775E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32%</w:t>
      </w:r>
    </w:p>
    <w:p w14:paraId="77026AD7" w14:textId="27A9BC14" w:rsidR="002D54D5" w:rsidRPr="002D54D5" w:rsidRDefault="002D54D5" w:rsidP="002D54D5">
      <w:r w:rsidRPr="002D54D5">
        <w:drawing>
          <wp:inline distT="0" distB="0" distL="0" distR="0" wp14:anchorId="57D7EB37" wp14:editId="2CFE0244">
            <wp:extent cx="1905000" cy="2857500"/>
            <wp:effectExtent l="0" t="0" r="0" b="0"/>
            <wp:docPr id="700438259" name="Picture 3392" descr="Eat, Drink, Nap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97" descr="Eat, Drink, Nap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9B118" w14:textId="77777777" w:rsidR="002D54D5" w:rsidRPr="002D54D5" w:rsidRDefault="002D54D5" w:rsidP="002D54D5">
      <w:r w:rsidRPr="002D54D5">
        <w:rPr>
          <w:b/>
          <w:bCs/>
        </w:rPr>
        <w:t xml:space="preserve">Eat, Drink, </w:t>
      </w:r>
      <w:proofErr w:type="spellStart"/>
      <w:r w:rsidRPr="002D54D5">
        <w:rPr>
          <w:b/>
          <w:bCs/>
        </w:rPr>
        <w:t>Nap</w:t>
      </w:r>
      <w:r w:rsidRPr="002D54D5">
        <w:t>Soho</w:t>
      </w:r>
      <w:proofErr w:type="spellEnd"/>
      <w:r w:rsidRPr="002D54D5">
        <w:t xml:space="preserve"> House</w:t>
      </w:r>
    </w:p>
    <w:p w14:paraId="7E9BAA46" w14:textId="1F6E7B5D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11679492" wp14:editId="7BF5CAB5">
                <wp:extent cx="304800" cy="304800"/>
                <wp:effectExtent l="0" t="0" r="0" b="0"/>
                <wp:docPr id="1083688461" name="Rectangle 33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B90624" id="Rectangle 33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DBB549E" wp14:editId="067AF398">
                <wp:extent cx="304800" cy="304800"/>
                <wp:effectExtent l="0" t="0" r="0" b="0"/>
                <wp:docPr id="329759150" name="Rectangle 3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606EF6" id="Rectangle 33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6AA185A" wp14:editId="7B9E5432">
                <wp:extent cx="304800" cy="304800"/>
                <wp:effectExtent l="0" t="0" r="0" b="0"/>
                <wp:docPr id="836995077" name="Rectangle 33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39E556" id="Rectangle 33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674FE33" wp14:editId="6796FEC0">
                <wp:extent cx="304800" cy="304800"/>
                <wp:effectExtent l="0" t="0" r="0" b="0"/>
                <wp:docPr id="523371847" name="Rectangle 33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08E637" id="Rectangle 33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148CBA3" wp14:editId="4D4308E6">
                <wp:extent cx="304800" cy="304800"/>
                <wp:effectExtent l="0" t="0" r="0" b="0"/>
                <wp:docPr id="351072448" name="Rectangle 33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13B71B" id="Rectangle 33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0B8EF46" wp14:editId="714D1AF6">
                <wp:extent cx="304800" cy="304800"/>
                <wp:effectExtent l="0" t="0" r="0" b="0"/>
                <wp:docPr id="902842691" name="Rectangle 33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67B6EE" id="Rectangle 33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1C04012" wp14:editId="0D4B6881">
                <wp:extent cx="304800" cy="304800"/>
                <wp:effectExtent l="0" t="0" r="0" b="0"/>
                <wp:docPr id="1242196265" name="Rectangle 33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22827D" id="Rectangle 33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766E51B" wp14:editId="366EDDEB">
                <wp:extent cx="304800" cy="304800"/>
                <wp:effectExtent l="0" t="0" r="0" b="0"/>
                <wp:docPr id="1201088203" name="Rectangle 33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DDA29D" id="Rectangle 33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1700C3C" wp14:editId="5B2FC61E">
                <wp:extent cx="304800" cy="304800"/>
                <wp:effectExtent l="0" t="0" r="0" b="0"/>
                <wp:docPr id="1476741048" name="Rectangle 33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77E0D1" id="Rectangle 33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29221F4" wp14:editId="0A540D66">
                <wp:extent cx="304800" cy="304800"/>
                <wp:effectExtent l="0" t="0" r="0" b="0"/>
                <wp:docPr id="2129898352" name="Rectangle 33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32C496" id="Rectangle 33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mc:AlternateContent>
          <mc:Choice Requires="wps">
            <w:drawing>
              <wp:inline distT="0" distB="0" distL="0" distR="0" wp14:anchorId="2B2D6469" wp14:editId="0E685E6A">
                <wp:extent cx="304800" cy="304800"/>
                <wp:effectExtent l="0" t="0" r="0" b="0"/>
                <wp:docPr id="918186781" name="Rectangle 33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61E208" id="Rectangle 33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34E0475A" w14:textId="77777777" w:rsidR="002D54D5" w:rsidRPr="002D54D5" w:rsidRDefault="002D54D5" w:rsidP="002D54D5">
      <w:r w:rsidRPr="002D54D5">
        <w:rPr>
          <w:b/>
          <w:bCs/>
        </w:rPr>
        <w:t>₹1,631</w:t>
      </w:r>
      <w:r w:rsidRPr="002D54D5">
        <w:t> </w:t>
      </w:r>
      <w:del w:id="30" w:author="Unknown">
        <w:r w:rsidRPr="002D54D5">
          <w:delText>₹2,399</w:delText>
        </w:r>
      </w:del>
    </w:p>
    <w:p w14:paraId="1B1E0E5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41%</w:t>
      </w:r>
    </w:p>
    <w:p w14:paraId="6B19778C" w14:textId="52C65070" w:rsidR="002D54D5" w:rsidRPr="002D54D5" w:rsidRDefault="002D54D5" w:rsidP="002D54D5">
      <w:r w:rsidRPr="002D54D5">
        <w:drawing>
          <wp:inline distT="0" distB="0" distL="0" distR="0" wp14:anchorId="0771D0A9" wp14:editId="03BBB2C8">
            <wp:extent cx="1905000" cy="2857500"/>
            <wp:effectExtent l="0" t="0" r="0" b="0"/>
            <wp:docPr id="1242962602" name="Picture 3380" descr="It Starts with Us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09" descr="It Starts with Us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C226E" w14:textId="77777777" w:rsidR="002D54D5" w:rsidRPr="002D54D5" w:rsidRDefault="002D54D5" w:rsidP="002D54D5">
      <w:r w:rsidRPr="002D54D5">
        <w:rPr>
          <w:b/>
          <w:bCs/>
        </w:rPr>
        <w:lastRenderedPageBreak/>
        <w:t xml:space="preserve">It Starts with </w:t>
      </w:r>
      <w:proofErr w:type="spellStart"/>
      <w:r w:rsidRPr="002D54D5">
        <w:rPr>
          <w:b/>
          <w:bCs/>
        </w:rPr>
        <w:t>Us</w:t>
      </w:r>
      <w:r w:rsidRPr="002D54D5">
        <w:t>Colleen</w:t>
      </w:r>
      <w:proofErr w:type="spellEnd"/>
      <w:r w:rsidRPr="002D54D5">
        <w:t xml:space="preserve"> Hoover</w:t>
      </w:r>
    </w:p>
    <w:p w14:paraId="2B91B772" w14:textId="18042327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345EA5EF" wp14:editId="04B467F0">
                <wp:extent cx="304800" cy="304800"/>
                <wp:effectExtent l="0" t="0" r="0" b="0"/>
                <wp:docPr id="1219912342" name="Rectangle 33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71DC15" id="Rectangle 33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E1080B1" wp14:editId="33A0F52A">
                <wp:extent cx="304800" cy="304800"/>
                <wp:effectExtent l="0" t="0" r="0" b="0"/>
                <wp:docPr id="1785128522" name="Rectangle 33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145939" id="Rectangle 33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A25C8FD" wp14:editId="2195EB61">
                <wp:extent cx="304800" cy="304800"/>
                <wp:effectExtent l="0" t="0" r="0" b="0"/>
                <wp:docPr id="274691231" name="Rectangle 3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69B29F" id="Rectangle 33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69C5EB7" wp14:editId="739E4F76">
                <wp:extent cx="304800" cy="304800"/>
                <wp:effectExtent l="0" t="0" r="0" b="0"/>
                <wp:docPr id="969660032" name="Rectangle 33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FB5F71" id="Rectangle 33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7EA4CEC" wp14:editId="26DF5958">
                <wp:extent cx="304800" cy="304800"/>
                <wp:effectExtent l="0" t="0" r="0" b="0"/>
                <wp:docPr id="1698404280" name="Rectangle 33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BCB4AD" id="Rectangle 33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295EDA6" wp14:editId="179AE670">
                <wp:extent cx="304800" cy="304800"/>
                <wp:effectExtent l="0" t="0" r="0" b="0"/>
                <wp:docPr id="179041498" name="Rectangle 3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A3578F" id="Rectangle 33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CCAD311" wp14:editId="2D23DB85">
                <wp:extent cx="304800" cy="304800"/>
                <wp:effectExtent l="0" t="0" r="0" b="0"/>
                <wp:docPr id="1930399915" name="Rectangle 33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02D8EA" id="Rectangle 33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C10243D" wp14:editId="7A7C4544">
                <wp:extent cx="304800" cy="304800"/>
                <wp:effectExtent l="0" t="0" r="0" b="0"/>
                <wp:docPr id="67899636" name="Rectangle 33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086793" id="Rectangle 33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24B3C09" wp14:editId="274C38A4">
                <wp:extent cx="304800" cy="304800"/>
                <wp:effectExtent l="0" t="0" r="0" b="0"/>
                <wp:docPr id="1030942967" name="Rectangle 33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FF615D" id="Rectangle 33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B4AF31E" wp14:editId="65D2B05A">
                <wp:extent cx="304800" cy="304800"/>
                <wp:effectExtent l="0" t="0" r="0" b="0"/>
                <wp:docPr id="1765850073" name="Rectangle 33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962065" id="Rectangle 33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mc:AlternateContent>
          <mc:Choice Requires="wps">
            <w:drawing>
              <wp:inline distT="0" distB="0" distL="0" distR="0" wp14:anchorId="655DBB89" wp14:editId="3CBA4591">
                <wp:extent cx="304800" cy="304800"/>
                <wp:effectExtent l="0" t="0" r="0" b="0"/>
                <wp:docPr id="1362626188" name="Rectangle 33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9F1AD4" id="Rectangle 33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(2)</w:t>
      </w:r>
    </w:p>
    <w:p w14:paraId="10374FF5" w14:textId="77777777" w:rsidR="002D54D5" w:rsidRPr="002D54D5" w:rsidRDefault="002D54D5" w:rsidP="002D54D5">
      <w:r w:rsidRPr="002D54D5">
        <w:rPr>
          <w:b/>
          <w:bCs/>
        </w:rPr>
        <w:t>₹412</w:t>
      </w:r>
      <w:r w:rsidRPr="002D54D5">
        <w:t> </w:t>
      </w:r>
      <w:del w:id="31" w:author="Unknown">
        <w:r w:rsidRPr="002D54D5">
          <w:delText>₹699</w:delText>
        </w:r>
      </w:del>
    </w:p>
    <w:p w14:paraId="35031EAE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39%</w:t>
      </w:r>
    </w:p>
    <w:p w14:paraId="53BCC749" w14:textId="6C6D55CE" w:rsidR="002D54D5" w:rsidRPr="002D54D5" w:rsidRDefault="002D54D5" w:rsidP="002D54D5">
      <w:r w:rsidRPr="002D54D5">
        <w:drawing>
          <wp:inline distT="0" distB="0" distL="0" distR="0" wp14:anchorId="57F0575A" wp14:editId="5F62CD5D">
            <wp:extent cx="1905000" cy="2857500"/>
            <wp:effectExtent l="0" t="0" r="0" b="0"/>
            <wp:docPr id="1289670143" name="Picture 3368" descr="The Creative Act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21" descr="The Creative Act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61FB4" w14:textId="77777777" w:rsidR="002D54D5" w:rsidRPr="002D54D5" w:rsidRDefault="002D54D5" w:rsidP="002D54D5">
      <w:r w:rsidRPr="002D54D5">
        <w:rPr>
          <w:b/>
          <w:bCs/>
        </w:rPr>
        <w:t xml:space="preserve">The Creative </w:t>
      </w:r>
      <w:proofErr w:type="spellStart"/>
      <w:r w:rsidRPr="002D54D5">
        <w:rPr>
          <w:b/>
          <w:bCs/>
        </w:rPr>
        <w:t>Act</w:t>
      </w:r>
      <w:r w:rsidRPr="002D54D5">
        <w:t>Rick</w:t>
      </w:r>
      <w:proofErr w:type="spellEnd"/>
      <w:r w:rsidRPr="002D54D5">
        <w:t xml:space="preserve"> Rubin</w:t>
      </w:r>
    </w:p>
    <w:p w14:paraId="136AEA40" w14:textId="5E3660A7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3A53F6B4" wp14:editId="2D061A94">
                <wp:extent cx="304800" cy="304800"/>
                <wp:effectExtent l="0" t="0" r="0" b="0"/>
                <wp:docPr id="1331037808" name="Rectangle 33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78FBC0" id="Rectangle 33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22C3D85" wp14:editId="40C59A02">
                <wp:extent cx="304800" cy="304800"/>
                <wp:effectExtent l="0" t="0" r="0" b="0"/>
                <wp:docPr id="1158678815" name="Rectangle 33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0CE0BC" id="Rectangle 33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640E0E6" wp14:editId="2EF5F2DB">
                <wp:extent cx="304800" cy="304800"/>
                <wp:effectExtent l="0" t="0" r="0" b="0"/>
                <wp:docPr id="400190582" name="Rectangle 33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BC6686" id="Rectangle 33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2009944" wp14:editId="0E5275A6">
                <wp:extent cx="304800" cy="304800"/>
                <wp:effectExtent l="0" t="0" r="0" b="0"/>
                <wp:docPr id="1241121536" name="Rectangle 33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61CB34" id="Rectangle 33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C04AB02" wp14:editId="2A595AE4">
                <wp:extent cx="304800" cy="304800"/>
                <wp:effectExtent l="0" t="0" r="0" b="0"/>
                <wp:docPr id="1898462046" name="Rectangle 33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916A0B" id="Rectangle 33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A213561" wp14:editId="0F351CD5">
                <wp:extent cx="304800" cy="304800"/>
                <wp:effectExtent l="0" t="0" r="0" b="0"/>
                <wp:docPr id="1400432114" name="Rectangle 33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4BB563" id="Rectangle 33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709B948" wp14:editId="19698E84">
                <wp:extent cx="304800" cy="304800"/>
                <wp:effectExtent l="0" t="0" r="0" b="0"/>
                <wp:docPr id="176596192" name="Rectangle 33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5F1866" id="Rectangle 33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B15E07C" wp14:editId="3B40E781">
                <wp:extent cx="304800" cy="304800"/>
                <wp:effectExtent l="0" t="0" r="0" b="0"/>
                <wp:docPr id="2063840266" name="Rectangle 33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33775B" id="Rectangle 33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151F361" wp14:editId="2C1C670F">
                <wp:extent cx="304800" cy="304800"/>
                <wp:effectExtent l="0" t="0" r="0" b="0"/>
                <wp:docPr id="1857817563" name="Rectangle 33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B91FA2" id="Rectangle 33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FF28D4F" wp14:editId="28D9E6F4">
                <wp:extent cx="304800" cy="304800"/>
                <wp:effectExtent l="0" t="0" r="0" b="0"/>
                <wp:docPr id="1827865130" name="Rectangle 33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6A524A" id="Rectangle 33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07A95306" w14:textId="77777777" w:rsidR="002D54D5" w:rsidRPr="002D54D5" w:rsidRDefault="002D54D5" w:rsidP="002D54D5">
      <w:r w:rsidRPr="002D54D5">
        <w:rPr>
          <w:b/>
          <w:bCs/>
        </w:rPr>
        <w:t>₹1,698</w:t>
      </w:r>
      <w:r w:rsidRPr="002D54D5">
        <w:t> </w:t>
      </w:r>
      <w:del w:id="32" w:author="Unknown">
        <w:r w:rsidRPr="002D54D5">
          <w:delText>₹2,784</w:delText>
        </w:r>
      </w:del>
    </w:p>
    <w:p w14:paraId="05E2C26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6747DBBA" w14:textId="31EBB526" w:rsidR="002D54D5" w:rsidRPr="002D54D5" w:rsidRDefault="002D54D5" w:rsidP="002D54D5">
      <w:r w:rsidRPr="002D54D5">
        <w:lastRenderedPageBreak/>
        <w:drawing>
          <wp:inline distT="0" distB="0" distL="0" distR="0" wp14:anchorId="6723C499" wp14:editId="5C2C7E07">
            <wp:extent cx="1905000" cy="2857500"/>
            <wp:effectExtent l="0" t="0" r="0" b="0"/>
            <wp:docPr id="883773050" name="Picture 3357" descr="Never Split the Difference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2" descr="Never Split the Difference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55C44" w14:textId="77777777" w:rsidR="002D54D5" w:rsidRPr="002D54D5" w:rsidRDefault="002D54D5" w:rsidP="002D54D5">
      <w:r w:rsidRPr="002D54D5">
        <w:rPr>
          <w:b/>
          <w:bCs/>
        </w:rPr>
        <w:t xml:space="preserve">Never Split the </w:t>
      </w:r>
      <w:proofErr w:type="spellStart"/>
      <w:r w:rsidRPr="002D54D5">
        <w:rPr>
          <w:b/>
          <w:bCs/>
        </w:rPr>
        <w:t>Difference</w:t>
      </w:r>
      <w:r w:rsidRPr="002D54D5">
        <w:t>Tahl</w:t>
      </w:r>
      <w:proofErr w:type="spellEnd"/>
      <w:r w:rsidRPr="002D54D5">
        <w:t xml:space="preserve"> Raz</w:t>
      </w:r>
    </w:p>
    <w:p w14:paraId="1071738C" w14:textId="769BB619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623A048F" wp14:editId="671A4A27">
                <wp:extent cx="304800" cy="304800"/>
                <wp:effectExtent l="0" t="0" r="0" b="0"/>
                <wp:docPr id="1228116611" name="Rectangle 33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B60F69" id="Rectangle 33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6CDE020" wp14:editId="0FB61A20">
                <wp:extent cx="304800" cy="304800"/>
                <wp:effectExtent l="0" t="0" r="0" b="0"/>
                <wp:docPr id="1644224193" name="Rectangle 33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086877" id="Rectangle 33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31C2756" wp14:editId="61A12A8C">
                <wp:extent cx="304800" cy="304800"/>
                <wp:effectExtent l="0" t="0" r="0" b="0"/>
                <wp:docPr id="1704551942" name="Rectangle 33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E87210" id="Rectangle 33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A1DBD72" wp14:editId="10982A57">
                <wp:extent cx="304800" cy="304800"/>
                <wp:effectExtent l="0" t="0" r="0" b="0"/>
                <wp:docPr id="1598126306" name="Rectangle 33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CBC306" id="Rectangle 33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1F9A8E5" wp14:editId="12CEEF5F">
                <wp:extent cx="304800" cy="304800"/>
                <wp:effectExtent l="0" t="0" r="0" b="0"/>
                <wp:docPr id="277174847" name="Rectangle 33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ADD67F" id="Rectangle 33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1D10194" wp14:editId="4408964B">
                <wp:extent cx="304800" cy="304800"/>
                <wp:effectExtent l="0" t="0" r="0" b="0"/>
                <wp:docPr id="1407864468" name="Rectangle 33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F35482" id="Rectangle 33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A3660EF" wp14:editId="583D9849">
                <wp:extent cx="304800" cy="304800"/>
                <wp:effectExtent l="0" t="0" r="0" b="0"/>
                <wp:docPr id="1669654661" name="Rectangle 33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DF6BA2" id="Rectangle 33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3318651" wp14:editId="72D401FC">
                <wp:extent cx="304800" cy="304800"/>
                <wp:effectExtent l="0" t="0" r="0" b="0"/>
                <wp:docPr id="1758399199" name="Rectangle 33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27F6BF" id="Rectangle 33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DFAB4EF" wp14:editId="028B35CF">
                <wp:extent cx="304800" cy="304800"/>
                <wp:effectExtent l="0" t="0" r="0" b="0"/>
                <wp:docPr id="962712798" name="Rectangle 33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E226DA" id="Rectangle 33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5FBF0B2" wp14:editId="1C6DB1A7">
                <wp:extent cx="304800" cy="304800"/>
                <wp:effectExtent l="0" t="0" r="0" b="0"/>
                <wp:docPr id="237677805" name="Rectangle 33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05FFC9" id="Rectangle 33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4.7</w:t>
      </w:r>
      <w:r w:rsidRPr="002D54D5">
        <mc:AlternateContent>
          <mc:Choice Requires="wps">
            <w:drawing>
              <wp:inline distT="0" distB="0" distL="0" distR="0" wp14:anchorId="2D4D9529" wp14:editId="4E126794">
                <wp:extent cx="304800" cy="304800"/>
                <wp:effectExtent l="0" t="0" r="0" b="0"/>
                <wp:docPr id="700304883" name="Rectangle 33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E965B2" id="Rectangle 33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6B6A8957" w14:textId="77777777" w:rsidR="002D54D5" w:rsidRPr="002D54D5" w:rsidRDefault="002D54D5" w:rsidP="002D54D5">
      <w:r w:rsidRPr="002D54D5">
        <w:rPr>
          <w:b/>
          <w:bCs/>
        </w:rPr>
        <w:t>₹489</w:t>
      </w:r>
      <w:r w:rsidRPr="002D54D5">
        <w:t> </w:t>
      </w:r>
      <w:del w:id="33" w:author="Unknown">
        <w:r w:rsidRPr="002D54D5">
          <w:delText>₹699</w:delText>
        </w:r>
      </w:del>
    </w:p>
    <w:p w14:paraId="7123B36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40%</w:t>
      </w:r>
    </w:p>
    <w:p w14:paraId="01A59C49" w14:textId="5C8AF075" w:rsidR="002D54D5" w:rsidRPr="002D54D5" w:rsidRDefault="002D54D5" w:rsidP="002D54D5">
      <w:r w:rsidRPr="002D54D5">
        <w:drawing>
          <wp:inline distT="0" distB="0" distL="0" distR="0" wp14:anchorId="14601E17" wp14:editId="4BE99F23">
            <wp:extent cx="1905000" cy="2857500"/>
            <wp:effectExtent l="0" t="0" r="0" b="0"/>
            <wp:docPr id="1075116650" name="Picture 3345" descr="Power of Your Subconscious Mind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44" descr="Power of Your Subconscious Mind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93C5D" w14:textId="77777777" w:rsidR="002D54D5" w:rsidRPr="002D54D5" w:rsidRDefault="002D54D5" w:rsidP="002D54D5">
      <w:r w:rsidRPr="002D54D5">
        <w:rPr>
          <w:b/>
          <w:bCs/>
        </w:rPr>
        <w:t xml:space="preserve">Power of Your Subconscious </w:t>
      </w:r>
      <w:proofErr w:type="spellStart"/>
      <w:r w:rsidRPr="002D54D5">
        <w:rPr>
          <w:b/>
          <w:bCs/>
        </w:rPr>
        <w:t>Mind</w:t>
      </w:r>
      <w:r w:rsidRPr="002D54D5">
        <w:t>Dr</w:t>
      </w:r>
      <w:proofErr w:type="spellEnd"/>
      <w:r w:rsidRPr="002D54D5">
        <w:t xml:space="preserve"> Joseph Murphy</w:t>
      </w:r>
    </w:p>
    <w:p w14:paraId="653D9D31" w14:textId="2042D705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466F03D0" wp14:editId="45DBE73D">
                <wp:extent cx="304800" cy="304800"/>
                <wp:effectExtent l="0" t="0" r="0" b="0"/>
                <wp:docPr id="1229364237" name="Rectangle 33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84791D" id="Rectangle 33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BF229E4" wp14:editId="141C3C17">
                <wp:extent cx="304800" cy="304800"/>
                <wp:effectExtent l="0" t="0" r="0" b="0"/>
                <wp:docPr id="1546929580" name="Rectangle 33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F709EC" id="Rectangle 33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43DD5D1" wp14:editId="5BE1037A">
                <wp:extent cx="304800" cy="304800"/>
                <wp:effectExtent l="0" t="0" r="0" b="0"/>
                <wp:docPr id="810172588" name="Rectangle 33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22CCC4" id="Rectangle 33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3405910" wp14:editId="34483276">
                <wp:extent cx="304800" cy="304800"/>
                <wp:effectExtent l="0" t="0" r="0" b="0"/>
                <wp:docPr id="1687763072" name="Rectangle 33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F5FFC2" id="Rectangle 33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6A5A61C" wp14:editId="1CB18608">
                <wp:extent cx="304800" cy="304800"/>
                <wp:effectExtent l="0" t="0" r="0" b="0"/>
                <wp:docPr id="1978580042" name="Rectangle 33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608C5B" id="Rectangle 33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BE25E34" wp14:editId="0E2F8AEC">
                <wp:extent cx="304800" cy="304800"/>
                <wp:effectExtent l="0" t="0" r="0" b="0"/>
                <wp:docPr id="957402305" name="Rectangle 33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F6F41E" id="Rectangle 33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644EF85" wp14:editId="253A93F0">
                <wp:extent cx="304800" cy="304800"/>
                <wp:effectExtent l="0" t="0" r="0" b="0"/>
                <wp:docPr id="952295637" name="Rectangle 33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417346" id="Rectangle 33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DA59A42" wp14:editId="37D59995">
                <wp:extent cx="304800" cy="304800"/>
                <wp:effectExtent l="0" t="0" r="0" b="0"/>
                <wp:docPr id="321562481" name="Rectangle 33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9F6597" id="Rectangle 33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51BA0C2" wp14:editId="5C235D00">
                <wp:extent cx="304800" cy="304800"/>
                <wp:effectExtent l="0" t="0" r="0" b="0"/>
                <wp:docPr id="539956304" name="Rectangle 33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0C33CD" id="Rectangle 33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FF2F098" wp14:editId="19DB6CE3">
                <wp:extent cx="304800" cy="304800"/>
                <wp:effectExtent l="0" t="0" r="0" b="0"/>
                <wp:docPr id="1884560663" name="Rectangle 33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E49A66" id="Rectangle 33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4.2</w:t>
      </w:r>
      <w:r w:rsidRPr="002D54D5">
        <mc:AlternateContent>
          <mc:Choice Requires="wps">
            <w:drawing>
              <wp:inline distT="0" distB="0" distL="0" distR="0" wp14:anchorId="1604C0F3" wp14:editId="19792985">
                <wp:extent cx="304800" cy="304800"/>
                <wp:effectExtent l="0" t="0" r="0" b="0"/>
                <wp:docPr id="749697082" name="Rectangle 33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7FF60E" id="Rectangle 33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07C44B34" w14:textId="77777777" w:rsidR="002D54D5" w:rsidRPr="002D54D5" w:rsidRDefault="002D54D5" w:rsidP="002D54D5">
      <w:r w:rsidRPr="002D54D5">
        <w:rPr>
          <w:b/>
          <w:bCs/>
        </w:rPr>
        <w:t>₹119</w:t>
      </w:r>
      <w:r w:rsidRPr="002D54D5">
        <w:t> </w:t>
      </w:r>
      <w:del w:id="34" w:author="Unknown">
        <w:r w:rsidRPr="002D54D5">
          <w:delText>₹199</w:delText>
        </w:r>
      </w:del>
    </w:p>
    <w:p w14:paraId="1085BAAC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40%</w:t>
      </w:r>
    </w:p>
    <w:p w14:paraId="75571579" w14:textId="3A897D73" w:rsidR="002D54D5" w:rsidRPr="002D54D5" w:rsidRDefault="002D54D5" w:rsidP="002D54D5">
      <w:r w:rsidRPr="002D54D5">
        <w:drawing>
          <wp:inline distT="0" distB="0" distL="0" distR="0" wp14:anchorId="4F6AF9ED" wp14:editId="2C89B8F6">
            <wp:extent cx="1905000" cy="2857500"/>
            <wp:effectExtent l="0" t="0" r="0" b="0"/>
            <wp:docPr id="584052361" name="Picture 3333" descr="The Culture Map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56" descr="The Culture Map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FBD9E" w14:textId="77777777" w:rsidR="002D54D5" w:rsidRPr="002D54D5" w:rsidRDefault="002D54D5" w:rsidP="002D54D5">
      <w:r w:rsidRPr="002D54D5">
        <w:rPr>
          <w:b/>
          <w:bCs/>
        </w:rPr>
        <w:t xml:space="preserve">The Culture </w:t>
      </w:r>
      <w:proofErr w:type="spellStart"/>
      <w:r w:rsidRPr="002D54D5">
        <w:rPr>
          <w:b/>
          <w:bCs/>
        </w:rPr>
        <w:t>Map</w:t>
      </w:r>
      <w:r w:rsidRPr="002D54D5">
        <w:t>Erin</w:t>
      </w:r>
      <w:proofErr w:type="spellEnd"/>
      <w:r w:rsidRPr="002D54D5">
        <w:t xml:space="preserve"> Meyer</w:t>
      </w:r>
    </w:p>
    <w:p w14:paraId="2A7A1737" w14:textId="34873394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5602D628" wp14:editId="4DA45615">
                <wp:extent cx="304800" cy="304800"/>
                <wp:effectExtent l="0" t="0" r="0" b="0"/>
                <wp:docPr id="1027040997" name="Rectangle 33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FB1FBB" id="Rectangle 33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5DEAD4C" wp14:editId="39EE4339">
                <wp:extent cx="304800" cy="304800"/>
                <wp:effectExtent l="0" t="0" r="0" b="0"/>
                <wp:docPr id="275848486" name="Rectangle 33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47BCA1" id="Rectangle 33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AAB249D" wp14:editId="7F2CE827">
                <wp:extent cx="304800" cy="304800"/>
                <wp:effectExtent l="0" t="0" r="0" b="0"/>
                <wp:docPr id="315057678" name="Rectangle 33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A6D686" id="Rectangle 33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2A85301" wp14:editId="1421E089">
                <wp:extent cx="304800" cy="304800"/>
                <wp:effectExtent l="0" t="0" r="0" b="0"/>
                <wp:docPr id="703223693" name="Rectangle 33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00FE48" id="Rectangle 33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E854180" wp14:editId="59367E61">
                <wp:extent cx="304800" cy="304800"/>
                <wp:effectExtent l="0" t="0" r="0" b="0"/>
                <wp:docPr id="1012585064" name="Rectangle 33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48F4CF" id="Rectangle 33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92EBA2C" wp14:editId="4AE35A77">
                <wp:extent cx="304800" cy="304800"/>
                <wp:effectExtent l="0" t="0" r="0" b="0"/>
                <wp:docPr id="922907655" name="Rectangle 33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62766F" id="Rectangle 33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0A8E866" wp14:editId="07D7C988">
                <wp:extent cx="304800" cy="304800"/>
                <wp:effectExtent l="0" t="0" r="0" b="0"/>
                <wp:docPr id="1373599327" name="Rectangle 33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C0762C" id="Rectangle 33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AE876A8" wp14:editId="62C91DD8">
                <wp:extent cx="304800" cy="304800"/>
                <wp:effectExtent l="0" t="0" r="0" b="0"/>
                <wp:docPr id="716053702" name="Rectangle 33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CFB52B" id="Rectangle 33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31CF08F" wp14:editId="4F569F09">
                <wp:extent cx="304800" cy="304800"/>
                <wp:effectExtent l="0" t="0" r="0" b="0"/>
                <wp:docPr id="742050445" name="Rectangle 33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D6DE8B" id="Rectangle 33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8457C83" wp14:editId="54B45B68">
                <wp:extent cx="304800" cy="304800"/>
                <wp:effectExtent l="0" t="0" r="0" b="0"/>
                <wp:docPr id="1837068548" name="Rectangle 33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8C39C1" id="Rectangle 33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mc:AlternateContent>
          <mc:Choice Requires="wps">
            <w:drawing>
              <wp:inline distT="0" distB="0" distL="0" distR="0" wp14:anchorId="3CC669E8" wp14:editId="6A8134FF">
                <wp:extent cx="304800" cy="304800"/>
                <wp:effectExtent l="0" t="0" r="0" b="0"/>
                <wp:docPr id="1913748979" name="Rectangle 33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8C2497" id="Rectangle 33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28D95107" w14:textId="77777777" w:rsidR="002D54D5" w:rsidRPr="002D54D5" w:rsidRDefault="002D54D5" w:rsidP="002D54D5">
      <w:r w:rsidRPr="002D54D5">
        <w:rPr>
          <w:b/>
          <w:bCs/>
        </w:rPr>
        <w:t>₹1,106</w:t>
      </w:r>
      <w:r w:rsidRPr="002D54D5">
        <w:t> </w:t>
      </w:r>
      <w:del w:id="35" w:author="Unknown">
        <w:r w:rsidRPr="002D54D5">
          <w:delText>₹1,844</w:delText>
        </w:r>
      </w:del>
    </w:p>
    <w:p w14:paraId="34064E4A" w14:textId="73A7A5A6" w:rsidR="002D54D5" w:rsidRPr="002D54D5" w:rsidRDefault="002D54D5" w:rsidP="002D54D5">
      <w:r w:rsidRPr="002D54D5">
        <w:drawing>
          <wp:inline distT="0" distB="0" distL="0" distR="0" wp14:anchorId="22D9CB97" wp14:editId="1C4A90F4">
            <wp:extent cx="1905000" cy="2857500"/>
            <wp:effectExtent l="0" t="0" r="0" b="0"/>
            <wp:docPr id="1467804827" name="Picture 3321" descr="Pearson Edexcel International GCSE (9-1) Mathematics A Student Book 1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8" descr="Pearson Edexcel International GCSE (9-1) Mathematics A Student Book 1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63111" w14:textId="77777777" w:rsidR="002D54D5" w:rsidRPr="002D54D5" w:rsidRDefault="002D54D5" w:rsidP="002D54D5">
      <w:r w:rsidRPr="002D54D5">
        <w:rPr>
          <w:b/>
          <w:bCs/>
        </w:rPr>
        <w:t>Pearson Edexcel International GCSE (9-1) Mathematics A Student Book 1</w:t>
      </w:r>
      <w:r w:rsidRPr="002D54D5">
        <w:t>D. A. Turner</w:t>
      </w:r>
    </w:p>
    <w:p w14:paraId="2FC53E41" w14:textId="532D1325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18641F53" wp14:editId="43349461">
                <wp:extent cx="304800" cy="304800"/>
                <wp:effectExtent l="0" t="0" r="0" b="0"/>
                <wp:docPr id="877205969" name="Rectangle 33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C19862" id="Rectangle 33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41260DC" wp14:editId="54A59070">
                <wp:extent cx="304800" cy="304800"/>
                <wp:effectExtent l="0" t="0" r="0" b="0"/>
                <wp:docPr id="95576586" name="Rectangle 3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283CF7" id="Rectangle 33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01AAA1E" wp14:editId="7DE6CD09">
                <wp:extent cx="304800" cy="304800"/>
                <wp:effectExtent l="0" t="0" r="0" b="0"/>
                <wp:docPr id="906738870" name="Rectangle 33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041673" id="Rectangle 33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9FD24B3" wp14:editId="5282FAED">
                <wp:extent cx="304800" cy="304800"/>
                <wp:effectExtent l="0" t="0" r="0" b="0"/>
                <wp:docPr id="1228717687" name="Rectangle 3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CD8A92" id="Rectangle 33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F75E521" wp14:editId="02858C60">
                <wp:extent cx="304800" cy="304800"/>
                <wp:effectExtent l="0" t="0" r="0" b="0"/>
                <wp:docPr id="246374299" name="Rectangle 33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0D90FC" id="Rectangle 33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8E417CD" wp14:editId="78308EC8">
                <wp:extent cx="304800" cy="304800"/>
                <wp:effectExtent l="0" t="0" r="0" b="0"/>
                <wp:docPr id="68454485" name="Rectangle 3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4B43B8" id="Rectangle 33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171F435" wp14:editId="230389F8">
                <wp:extent cx="304800" cy="304800"/>
                <wp:effectExtent l="0" t="0" r="0" b="0"/>
                <wp:docPr id="2074809954" name="Rectangle 33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5D0EC0" id="Rectangle 33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BB25BD6" wp14:editId="176C2F30">
                <wp:extent cx="304800" cy="304800"/>
                <wp:effectExtent l="0" t="0" r="0" b="0"/>
                <wp:docPr id="1779662510" name="Rectangle 33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33FF01" id="Rectangle 33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479FEA0" wp14:editId="1C23B036">
                <wp:extent cx="304800" cy="304800"/>
                <wp:effectExtent l="0" t="0" r="0" b="0"/>
                <wp:docPr id="538371488" name="Rectangle 33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D8C3EA" id="Rectangle 33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72A30D1" wp14:editId="7C30CD61">
                <wp:extent cx="304800" cy="304800"/>
                <wp:effectExtent l="0" t="0" r="0" b="0"/>
                <wp:docPr id="758954654" name="Rectangle 33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12D1A9" id="Rectangle 33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4.6</w:t>
      </w:r>
      <w:r w:rsidRPr="002D54D5">
        <mc:AlternateContent>
          <mc:Choice Requires="wps">
            <w:drawing>
              <wp:inline distT="0" distB="0" distL="0" distR="0" wp14:anchorId="689FA2F5" wp14:editId="23BF1041">
                <wp:extent cx="304800" cy="304800"/>
                <wp:effectExtent l="0" t="0" r="0" b="0"/>
                <wp:docPr id="1691058017" name="Rectangle 33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11D18F" id="Rectangle 33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3CF21ECD" w14:textId="77777777" w:rsidR="002D54D5" w:rsidRPr="002D54D5" w:rsidRDefault="002D54D5" w:rsidP="002D54D5">
      <w:r w:rsidRPr="002D54D5">
        <w:rPr>
          <w:b/>
          <w:bCs/>
        </w:rPr>
        <w:t>₹4,311</w:t>
      </w:r>
    </w:p>
    <w:p w14:paraId="2F947A7C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44%</w:t>
      </w:r>
    </w:p>
    <w:p w14:paraId="6E2BC2FB" w14:textId="442FC7BF" w:rsidR="002D54D5" w:rsidRPr="002D54D5" w:rsidRDefault="002D54D5" w:rsidP="002D54D5">
      <w:r w:rsidRPr="002D54D5">
        <w:drawing>
          <wp:inline distT="0" distB="0" distL="0" distR="0" wp14:anchorId="4F3B7376" wp14:editId="5277421A">
            <wp:extent cx="1905000" cy="2857500"/>
            <wp:effectExtent l="0" t="0" r="0" b="0"/>
            <wp:docPr id="1409229604" name="Picture 3309" descr="Chanel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0" descr="Chanel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41285" w14:textId="77777777" w:rsidR="002D54D5" w:rsidRPr="002D54D5" w:rsidRDefault="002D54D5" w:rsidP="002D54D5">
      <w:proofErr w:type="spellStart"/>
      <w:r w:rsidRPr="002D54D5">
        <w:rPr>
          <w:b/>
          <w:bCs/>
        </w:rPr>
        <w:t>Chanel</w:t>
      </w:r>
      <w:r w:rsidRPr="002D54D5">
        <w:t>Daniele</w:t>
      </w:r>
      <w:proofErr w:type="spellEnd"/>
      <w:r w:rsidRPr="002D54D5">
        <w:t xml:space="preserve"> Bott</w:t>
      </w:r>
    </w:p>
    <w:p w14:paraId="0BA72B32" w14:textId="7B7EAFB8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36C94345" wp14:editId="33C3D993">
                <wp:extent cx="304800" cy="304800"/>
                <wp:effectExtent l="0" t="0" r="0" b="0"/>
                <wp:docPr id="385000007" name="Rectangle 33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A48478" id="Rectangle 33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22679E4" wp14:editId="3DB969C9">
                <wp:extent cx="304800" cy="304800"/>
                <wp:effectExtent l="0" t="0" r="0" b="0"/>
                <wp:docPr id="2130024898" name="Rectangle 3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5B8011" id="Rectangle 33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91F1922" wp14:editId="0CA9CDDD">
                <wp:extent cx="304800" cy="304800"/>
                <wp:effectExtent l="0" t="0" r="0" b="0"/>
                <wp:docPr id="709305808" name="Rectangle 33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86263A" id="Rectangle 33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914307A" wp14:editId="17BB279D">
                <wp:extent cx="304800" cy="304800"/>
                <wp:effectExtent l="0" t="0" r="0" b="0"/>
                <wp:docPr id="1398222139" name="Rectangle 33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E3B0E3" id="Rectangle 33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6948D5D" wp14:editId="1FC675BC">
                <wp:extent cx="304800" cy="304800"/>
                <wp:effectExtent l="0" t="0" r="0" b="0"/>
                <wp:docPr id="1714392114" name="Rectangle 33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CA4774" id="Rectangle 33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C0008D9" wp14:editId="55812467">
                <wp:extent cx="304800" cy="304800"/>
                <wp:effectExtent l="0" t="0" r="0" b="0"/>
                <wp:docPr id="1969335561" name="Rectangle 33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A24830" id="Rectangle 33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8601B10" wp14:editId="137581F3">
                <wp:extent cx="304800" cy="304800"/>
                <wp:effectExtent l="0" t="0" r="0" b="0"/>
                <wp:docPr id="1700565364" name="Rectangle 33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507CA1" id="Rectangle 33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9FB116D" wp14:editId="3CC96C7F">
                <wp:extent cx="304800" cy="304800"/>
                <wp:effectExtent l="0" t="0" r="0" b="0"/>
                <wp:docPr id="1051338168" name="Rectangle 33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DCC53B" id="Rectangle 33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FD8498F" wp14:editId="04BC5A5C">
                <wp:extent cx="304800" cy="304800"/>
                <wp:effectExtent l="0" t="0" r="0" b="0"/>
                <wp:docPr id="268728534" name="Rectangle 33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98C113" id="Rectangle 33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78AA6F3" wp14:editId="46094E50">
                <wp:extent cx="304800" cy="304800"/>
                <wp:effectExtent l="0" t="0" r="0" b="0"/>
                <wp:docPr id="1911983229" name="Rectangle 32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DA5995" id="Rectangle 32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2D33945E" wp14:editId="5BBA2F89">
                <wp:extent cx="304800" cy="304800"/>
                <wp:effectExtent l="0" t="0" r="0" b="0"/>
                <wp:docPr id="142766024" name="Rectangle 32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0BDB5A" id="Rectangle 32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2730DD74" w14:textId="77777777" w:rsidR="002D54D5" w:rsidRPr="002D54D5" w:rsidRDefault="002D54D5" w:rsidP="002D54D5">
      <w:r w:rsidRPr="002D54D5">
        <w:rPr>
          <w:b/>
          <w:bCs/>
        </w:rPr>
        <w:t>₹2,430</w:t>
      </w:r>
      <w:r w:rsidRPr="002D54D5">
        <w:t> </w:t>
      </w:r>
      <w:del w:id="36" w:author="Unknown">
        <w:r w:rsidRPr="002D54D5">
          <w:delText>₹4,340</w:delText>
        </w:r>
      </w:del>
    </w:p>
    <w:p w14:paraId="18AC7F2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33%</w:t>
      </w:r>
    </w:p>
    <w:p w14:paraId="2C962CF2" w14:textId="5BE307A6" w:rsidR="002D54D5" w:rsidRPr="002D54D5" w:rsidRDefault="002D54D5" w:rsidP="002D54D5">
      <w:r w:rsidRPr="002D54D5">
        <w:drawing>
          <wp:inline distT="0" distB="0" distL="0" distR="0" wp14:anchorId="2ECF96B1" wp14:editId="742C2060">
            <wp:extent cx="1905000" cy="2857500"/>
            <wp:effectExtent l="0" t="0" r="0" b="0"/>
            <wp:docPr id="394279204" name="Picture 3297" descr="Good Vibes, Good Life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2" descr="Good Vibes, Good Life">
                      <a:hlinkClick r:id="rId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7017B" w14:textId="77777777" w:rsidR="002D54D5" w:rsidRPr="002D54D5" w:rsidRDefault="002D54D5" w:rsidP="002D54D5">
      <w:r w:rsidRPr="002D54D5">
        <w:rPr>
          <w:b/>
          <w:bCs/>
        </w:rPr>
        <w:t xml:space="preserve">Good Vibes, Good </w:t>
      </w:r>
      <w:proofErr w:type="spellStart"/>
      <w:r w:rsidRPr="002D54D5">
        <w:rPr>
          <w:b/>
          <w:bCs/>
        </w:rPr>
        <w:t>Life</w:t>
      </w:r>
      <w:r w:rsidRPr="002D54D5">
        <w:t>Vex</w:t>
      </w:r>
      <w:proofErr w:type="spellEnd"/>
      <w:r w:rsidRPr="002D54D5">
        <w:t xml:space="preserve"> King</w:t>
      </w:r>
    </w:p>
    <w:p w14:paraId="77107CAF" w14:textId="3C2DC850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6CD4D525" wp14:editId="25475252">
                <wp:extent cx="304800" cy="304800"/>
                <wp:effectExtent l="0" t="0" r="0" b="0"/>
                <wp:docPr id="1559303735" name="Rectangle 32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2CC551" id="Rectangle 32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C01EC45" wp14:editId="4D6305EB">
                <wp:extent cx="304800" cy="304800"/>
                <wp:effectExtent l="0" t="0" r="0" b="0"/>
                <wp:docPr id="203610491" name="Rectangle 32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5BB3F6" id="Rectangle 32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0D1E869" wp14:editId="03A401A9">
                <wp:extent cx="304800" cy="304800"/>
                <wp:effectExtent l="0" t="0" r="0" b="0"/>
                <wp:docPr id="346770408" name="Rectangle 32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6AE930" id="Rectangle 32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FCDD9B6" wp14:editId="65CBFD6B">
                <wp:extent cx="304800" cy="304800"/>
                <wp:effectExtent l="0" t="0" r="0" b="0"/>
                <wp:docPr id="2020770696" name="Rectangle 32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0D19F1" id="Rectangle 32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7260598" wp14:editId="7EFB310C">
                <wp:extent cx="304800" cy="304800"/>
                <wp:effectExtent l="0" t="0" r="0" b="0"/>
                <wp:docPr id="1530014032" name="Rectangle 32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2E4236" id="Rectangle 32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8B1500B" wp14:editId="29BE5C8E">
                <wp:extent cx="304800" cy="304800"/>
                <wp:effectExtent l="0" t="0" r="0" b="0"/>
                <wp:docPr id="201218928" name="Rectangle 32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F631F3" id="Rectangle 32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55875D6" wp14:editId="63ECE762">
                <wp:extent cx="304800" cy="304800"/>
                <wp:effectExtent l="0" t="0" r="0" b="0"/>
                <wp:docPr id="648561419" name="Rectangle 32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B55BCD" id="Rectangle 32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DAD634B" wp14:editId="48C1A054">
                <wp:extent cx="304800" cy="304800"/>
                <wp:effectExtent l="0" t="0" r="0" b="0"/>
                <wp:docPr id="1495943384" name="Rectangle 3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2E3614" id="Rectangle 32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FC6F1D7" wp14:editId="74953A8A">
                <wp:extent cx="304800" cy="304800"/>
                <wp:effectExtent l="0" t="0" r="0" b="0"/>
                <wp:docPr id="1537795061" name="Rectangle 32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EB7CF4" id="Rectangle 32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E38846C" wp14:editId="2838A625">
                <wp:extent cx="304800" cy="304800"/>
                <wp:effectExtent l="0" t="0" r="0" b="0"/>
                <wp:docPr id="1268932405" name="Rectangle 32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77B16D" id="Rectangle 32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mc:AlternateContent>
          <mc:Choice Requires="wps">
            <w:drawing>
              <wp:inline distT="0" distB="0" distL="0" distR="0" wp14:anchorId="493CE95E" wp14:editId="0C749D2C">
                <wp:extent cx="304800" cy="304800"/>
                <wp:effectExtent l="0" t="0" r="0" b="0"/>
                <wp:docPr id="522894575" name="Rectangle 32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26CAC2" id="Rectangle 32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4E8C3DD5" w14:textId="77777777" w:rsidR="002D54D5" w:rsidRPr="002D54D5" w:rsidRDefault="002D54D5" w:rsidP="002D54D5">
      <w:r w:rsidRPr="002D54D5">
        <w:rPr>
          <w:b/>
          <w:bCs/>
        </w:rPr>
        <w:lastRenderedPageBreak/>
        <w:t>₹905</w:t>
      </w:r>
      <w:r w:rsidRPr="002D54D5">
        <w:t> </w:t>
      </w:r>
      <w:del w:id="37" w:author="Unknown">
        <w:r w:rsidRPr="002D54D5">
          <w:delText>₹1,350</w:delText>
        </w:r>
      </w:del>
    </w:p>
    <w:p w14:paraId="752D02B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24%</w:t>
      </w:r>
    </w:p>
    <w:p w14:paraId="5ACF4894" w14:textId="1CB71960" w:rsidR="002D54D5" w:rsidRPr="002D54D5" w:rsidRDefault="002D54D5" w:rsidP="002D54D5">
      <w:r w:rsidRPr="002D54D5">
        <w:drawing>
          <wp:inline distT="0" distB="0" distL="0" distR="0" wp14:anchorId="40D19596" wp14:editId="21ED03CA">
            <wp:extent cx="1905000" cy="2857500"/>
            <wp:effectExtent l="0" t="0" r="0" b="0"/>
            <wp:docPr id="1412840671" name="Picture 3285" descr="2024 Cfa Program Curriculum Level I Box Set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4" descr="2024 Cfa Program Curriculum Level I Box Set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044E2" w14:textId="77777777" w:rsidR="002D54D5" w:rsidRPr="002D54D5" w:rsidRDefault="002D54D5" w:rsidP="002D54D5">
      <w:r w:rsidRPr="002D54D5">
        <w:rPr>
          <w:b/>
          <w:bCs/>
        </w:rPr>
        <w:t xml:space="preserve">2024 </w:t>
      </w:r>
      <w:proofErr w:type="spellStart"/>
      <w:r w:rsidRPr="002D54D5">
        <w:rPr>
          <w:b/>
          <w:bCs/>
        </w:rPr>
        <w:t>Cfa</w:t>
      </w:r>
      <w:proofErr w:type="spellEnd"/>
      <w:r w:rsidRPr="002D54D5">
        <w:rPr>
          <w:b/>
          <w:bCs/>
        </w:rPr>
        <w:t xml:space="preserve"> Program Curriculum Level I Box </w:t>
      </w:r>
      <w:proofErr w:type="spellStart"/>
      <w:r w:rsidRPr="002D54D5">
        <w:rPr>
          <w:b/>
          <w:bCs/>
        </w:rPr>
        <w:t>Set</w:t>
      </w:r>
      <w:r w:rsidRPr="002D54D5">
        <w:t>CFA</w:t>
      </w:r>
      <w:proofErr w:type="spellEnd"/>
      <w:r w:rsidRPr="002D54D5">
        <w:t xml:space="preserve"> INSTITUTE</w:t>
      </w:r>
    </w:p>
    <w:p w14:paraId="39FF7A41" w14:textId="137883CE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43647E8C" wp14:editId="784F40DE">
                <wp:extent cx="304800" cy="304800"/>
                <wp:effectExtent l="0" t="0" r="0" b="0"/>
                <wp:docPr id="169216482" name="Rectangle 32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56C6BA" id="Rectangle 32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1579FA6" wp14:editId="6D695F2E">
                <wp:extent cx="304800" cy="304800"/>
                <wp:effectExtent l="0" t="0" r="0" b="0"/>
                <wp:docPr id="1429893664" name="Rectangle 32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557821" id="Rectangle 32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9944E2B" wp14:editId="3BC6E962">
                <wp:extent cx="304800" cy="304800"/>
                <wp:effectExtent l="0" t="0" r="0" b="0"/>
                <wp:docPr id="1607893603" name="Rectangle 32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32499F" id="Rectangle 32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9877733" wp14:editId="3F26EAD3">
                <wp:extent cx="304800" cy="304800"/>
                <wp:effectExtent l="0" t="0" r="0" b="0"/>
                <wp:docPr id="212019126" name="Rectangle 32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C64ED9" id="Rectangle 32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CF4D1FC" wp14:editId="6212C146">
                <wp:extent cx="304800" cy="304800"/>
                <wp:effectExtent l="0" t="0" r="0" b="0"/>
                <wp:docPr id="1081708302" name="Rectangle 32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E28663" id="Rectangle 32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728624D" wp14:editId="24F9450E">
                <wp:extent cx="304800" cy="304800"/>
                <wp:effectExtent l="0" t="0" r="0" b="0"/>
                <wp:docPr id="1564489857" name="Rectangle 32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22D757" id="Rectangle 32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34FEED3" wp14:editId="3D143EC2">
                <wp:extent cx="304800" cy="304800"/>
                <wp:effectExtent l="0" t="0" r="0" b="0"/>
                <wp:docPr id="421910390" name="Rectangle 32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4BF291" id="Rectangle 32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C8A001A" wp14:editId="196E870D">
                <wp:extent cx="304800" cy="304800"/>
                <wp:effectExtent l="0" t="0" r="0" b="0"/>
                <wp:docPr id="176406720" name="Rectangle 32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5584D8" id="Rectangle 32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532AB0E" wp14:editId="6899F37F">
                <wp:extent cx="304800" cy="304800"/>
                <wp:effectExtent l="0" t="0" r="0" b="0"/>
                <wp:docPr id="1167693631" name="Rectangle 32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312D6A" id="Rectangle 32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3D9081C" wp14:editId="36D85A4A">
                <wp:extent cx="304800" cy="304800"/>
                <wp:effectExtent l="0" t="0" r="0" b="0"/>
                <wp:docPr id="925944132" name="Rectangle 32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626A0E" id="Rectangle 32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1901D586" w14:textId="77777777" w:rsidR="002D54D5" w:rsidRPr="002D54D5" w:rsidRDefault="002D54D5" w:rsidP="002D54D5">
      <w:r w:rsidRPr="002D54D5">
        <w:rPr>
          <w:b/>
          <w:bCs/>
        </w:rPr>
        <w:t>₹20,136</w:t>
      </w:r>
      <w:r w:rsidRPr="002D54D5">
        <w:t> </w:t>
      </w:r>
      <w:del w:id="38" w:author="Unknown">
        <w:r w:rsidRPr="002D54D5">
          <w:delText>₹26,495</w:delText>
        </w:r>
      </w:del>
    </w:p>
    <w:p w14:paraId="76693B36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14%</w:t>
      </w:r>
    </w:p>
    <w:p w14:paraId="3E117609" w14:textId="1808EB4A" w:rsidR="002D54D5" w:rsidRPr="002D54D5" w:rsidRDefault="002D54D5" w:rsidP="002D54D5">
      <w:r w:rsidRPr="002D54D5">
        <w:drawing>
          <wp:inline distT="0" distB="0" distL="0" distR="0" wp14:anchorId="4818F3B6" wp14:editId="1AE681A9">
            <wp:extent cx="1905000" cy="2857500"/>
            <wp:effectExtent l="0" t="0" r="0" b="0"/>
            <wp:docPr id="1155364767" name="Picture 3274" descr="Story Books for Kids - Second Reader (Illustrated) (Set of 6 Books) - Phonic stories - Bedtime Stories - 3 Years to 6 Years Old - Read Aloud to Infants, Toddlers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5" descr="Story Books for Kids - Second Reader (Illustrated) (Set of 6 Books) - Phonic stories - Bedtime Stories - 3 Years to 6 Years Old - Read Aloud to Infants, Toddlers">
                      <a:hlinkClick r:id="rId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A1501" w14:textId="77777777" w:rsidR="002D54D5" w:rsidRPr="002D54D5" w:rsidRDefault="002D54D5" w:rsidP="002D54D5">
      <w:r w:rsidRPr="002D54D5">
        <w:rPr>
          <w:b/>
          <w:bCs/>
        </w:rPr>
        <w:t xml:space="preserve">Story Books for Kids - Second Reader (Illustrated) (Set of 6 Books) - Phonic stories - Bedtime Stories - 3 Years to 6 Years Old - Read Aloud to Infants, </w:t>
      </w:r>
      <w:proofErr w:type="spellStart"/>
      <w:r w:rsidRPr="002D54D5">
        <w:rPr>
          <w:b/>
          <w:bCs/>
        </w:rPr>
        <w:t>Toddlers</w:t>
      </w:r>
      <w:r w:rsidRPr="002D54D5">
        <w:t>Maple</w:t>
      </w:r>
      <w:proofErr w:type="spellEnd"/>
      <w:r w:rsidRPr="002D54D5">
        <w:t xml:space="preserve"> Press</w:t>
      </w:r>
    </w:p>
    <w:p w14:paraId="3534AA1F" w14:textId="248A1CEE" w:rsidR="002D54D5" w:rsidRPr="002D54D5" w:rsidRDefault="002D54D5" w:rsidP="002D54D5">
      <w:r w:rsidRPr="002D54D5">
        <w:lastRenderedPageBreak/>
        <mc:AlternateContent>
          <mc:Choice Requires="wps">
            <w:drawing>
              <wp:inline distT="0" distB="0" distL="0" distR="0" wp14:anchorId="004A6948" wp14:editId="4715A5E5">
                <wp:extent cx="304800" cy="304800"/>
                <wp:effectExtent l="0" t="0" r="0" b="0"/>
                <wp:docPr id="66410458" name="Rectangle 32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5A5DE9" id="Rectangle 32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1B5B2AB" wp14:editId="032AFA06">
                <wp:extent cx="304800" cy="304800"/>
                <wp:effectExtent l="0" t="0" r="0" b="0"/>
                <wp:docPr id="1765093285" name="Rectangle 32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5940BA" id="Rectangle 32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29416D9" wp14:editId="1FCE5C05">
                <wp:extent cx="304800" cy="304800"/>
                <wp:effectExtent l="0" t="0" r="0" b="0"/>
                <wp:docPr id="272641267" name="Rectangle 32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321CEB" id="Rectangle 32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63D6B0F" wp14:editId="5C8FD29C">
                <wp:extent cx="304800" cy="304800"/>
                <wp:effectExtent l="0" t="0" r="0" b="0"/>
                <wp:docPr id="1606733549" name="Rectangle 32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D3E092" id="Rectangle 32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D40EB66" wp14:editId="514BE83A">
                <wp:extent cx="304800" cy="304800"/>
                <wp:effectExtent l="0" t="0" r="0" b="0"/>
                <wp:docPr id="890470716" name="Rectangle 32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38E1A0" id="Rectangle 32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E9396CC" wp14:editId="1FC8EC66">
                <wp:extent cx="304800" cy="304800"/>
                <wp:effectExtent l="0" t="0" r="0" b="0"/>
                <wp:docPr id="1118031741" name="Rectangle 32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FB2F71" id="Rectangle 32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F0CFBEF" wp14:editId="449191A0">
                <wp:extent cx="304800" cy="304800"/>
                <wp:effectExtent l="0" t="0" r="0" b="0"/>
                <wp:docPr id="852943708" name="Rectangle 32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AE9343" id="Rectangle 32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029C1FD" wp14:editId="0BC61F3A">
                <wp:extent cx="304800" cy="304800"/>
                <wp:effectExtent l="0" t="0" r="0" b="0"/>
                <wp:docPr id="1094891037" name="Rectangle 32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BEB263" id="Rectangle 32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D03C94B" wp14:editId="3002D1E6">
                <wp:extent cx="304800" cy="304800"/>
                <wp:effectExtent l="0" t="0" r="0" b="0"/>
                <wp:docPr id="864843761" name="Rectangle 32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D3CA9B" id="Rectangle 32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54E3FE7" wp14:editId="5E2E91F7">
                <wp:extent cx="304800" cy="304800"/>
                <wp:effectExtent l="0" t="0" r="0" b="0"/>
                <wp:docPr id="456979784" name="Rectangle 32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8B51D3" id="Rectangle 32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406F2A2C" w14:textId="77777777" w:rsidR="002D54D5" w:rsidRPr="002D54D5" w:rsidRDefault="002D54D5" w:rsidP="002D54D5">
      <w:r w:rsidRPr="002D54D5">
        <w:rPr>
          <w:b/>
          <w:bCs/>
        </w:rPr>
        <w:t>₹181</w:t>
      </w:r>
      <w:r w:rsidRPr="002D54D5">
        <w:t> </w:t>
      </w:r>
      <w:del w:id="39" w:author="Unknown">
        <w:r w:rsidRPr="002D54D5">
          <w:delText>₹210</w:delText>
        </w:r>
      </w:del>
    </w:p>
    <w:p w14:paraId="03B1BBB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35%</w:t>
      </w:r>
    </w:p>
    <w:p w14:paraId="547A49BE" w14:textId="60768328" w:rsidR="002D54D5" w:rsidRPr="002D54D5" w:rsidRDefault="002D54D5" w:rsidP="002D54D5">
      <w:r w:rsidRPr="002D54D5">
        <w:drawing>
          <wp:inline distT="0" distB="0" distL="0" distR="0" wp14:anchorId="75F64BEB" wp14:editId="6932E48A">
            <wp:extent cx="1905000" cy="2857500"/>
            <wp:effectExtent l="0" t="0" r="0" b="0"/>
            <wp:docPr id="361742417" name="Picture 3263" descr="The Subtle Art of Not Giving a F*ck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6" descr="The Subtle Art of Not Giving a F*ck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BF30F" w14:textId="77777777" w:rsidR="002D54D5" w:rsidRPr="002D54D5" w:rsidRDefault="002D54D5" w:rsidP="002D54D5">
      <w:r w:rsidRPr="002D54D5">
        <w:rPr>
          <w:b/>
          <w:bCs/>
        </w:rPr>
        <w:t>The Subtle Art of Not Giving a F*</w:t>
      </w:r>
      <w:proofErr w:type="spellStart"/>
      <w:r w:rsidRPr="002D54D5">
        <w:rPr>
          <w:b/>
          <w:bCs/>
        </w:rPr>
        <w:t>ck</w:t>
      </w:r>
      <w:r w:rsidRPr="002D54D5">
        <w:t>Mark</w:t>
      </w:r>
      <w:proofErr w:type="spellEnd"/>
      <w:r w:rsidRPr="002D54D5">
        <w:t xml:space="preserve"> Manson</w:t>
      </w:r>
    </w:p>
    <w:p w14:paraId="32587C03" w14:textId="101309A9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04CB6FC2" wp14:editId="1A497B7C">
                <wp:extent cx="304800" cy="304800"/>
                <wp:effectExtent l="0" t="0" r="0" b="0"/>
                <wp:docPr id="173558008" name="Rectangle 32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BEF5EB" id="Rectangle 32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B8B22D9" wp14:editId="5EDBDD64">
                <wp:extent cx="304800" cy="304800"/>
                <wp:effectExtent l="0" t="0" r="0" b="0"/>
                <wp:docPr id="786316327" name="Rectangle 32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D74220" id="Rectangle 32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3C4893D" wp14:editId="03B1C391">
                <wp:extent cx="304800" cy="304800"/>
                <wp:effectExtent l="0" t="0" r="0" b="0"/>
                <wp:docPr id="1397890374" name="Rectangle 32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72276A" id="Rectangle 32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5D1E205" wp14:editId="56E4FD54">
                <wp:extent cx="304800" cy="304800"/>
                <wp:effectExtent l="0" t="0" r="0" b="0"/>
                <wp:docPr id="1750497067" name="Rectangle 32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6D6CE3" id="Rectangle 32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FD8B334" wp14:editId="4830D709">
                <wp:extent cx="304800" cy="304800"/>
                <wp:effectExtent l="0" t="0" r="0" b="0"/>
                <wp:docPr id="841471568" name="Rectangle 32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A84053" id="Rectangle 32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75FC67A" wp14:editId="67EF639E">
                <wp:extent cx="304800" cy="304800"/>
                <wp:effectExtent l="0" t="0" r="0" b="0"/>
                <wp:docPr id="789892815" name="Rectangle 32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0D457B" id="Rectangle 32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04E286F" wp14:editId="5C0F5CF1">
                <wp:extent cx="304800" cy="304800"/>
                <wp:effectExtent l="0" t="0" r="0" b="0"/>
                <wp:docPr id="530823167" name="Rectangle 3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983F16" id="Rectangle 32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1721CAA" wp14:editId="31464DA8">
                <wp:extent cx="304800" cy="304800"/>
                <wp:effectExtent l="0" t="0" r="0" b="0"/>
                <wp:docPr id="46379244" name="Rectangle 3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63FBE3" id="Rectangle 32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1C286A5" wp14:editId="1E394A84">
                <wp:extent cx="304800" cy="304800"/>
                <wp:effectExtent l="0" t="0" r="0" b="0"/>
                <wp:docPr id="1952162175" name="Rectangle 32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478890" id="Rectangle 32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EB41619" wp14:editId="220EFFC4">
                <wp:extent cx="304800" cy="304800"/>
                <wp:effectExtent l="0" t="0" r="0" b="0"/>
                <wp:docPr id="912621496" name="Rectangle 32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C16AAA" id="Rectangle 32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4.6</w:t>
      </w:r>
      <w:r w:rsidRPr="002D54D5">
        <mc:AlternateContent>
          <mc:Choice Requires="wps">
            <w:drawing>
              <wp:inline distT="0" distB="0" distL="0" distR="0" wp14:anchorId="7DC092B9" wp14:editId="05E54480">
                <wp:extent cx="304800" cy="304800"/>
                <wp:effectExtent l="0" t="0" r="0" b="0"/>
                <wp:docPr id="2057993738" name="Rectangle 32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285D95" id="Rectangle 32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079A58C8" w14:textId="77777777" w:rsidR="002D54D5" w:rsidRPr="002D54D5" w:rsidRDefault="002D54D5" w:rsidP="002D54D5">
      <w:r w:rsidRPr="002D54D5">
        <w:rPr>
          <w:b/>
          <w:bCs/>
        </w:rPr>
        <w:t>₹358</w:t>
      </w:r>
      <w:r w:rsidRPr="002D54D5">
        <w:t> </w:t>
      </w:r>
      <w:del w:id="40" w:author="Unknown">
        <w:r w:rsidRPr="002D54D5">
          <w:delText>₹550</w:delText>
        </w:r>
      </w:del>
    </w:p>
    <w:p w14:paraId="474CB464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41%</w:t>
      </w:r>
    </w:p>
    <w:p w14:paraId="64B141F5" w14:textId="239CC2E2" w:rsidR="002D54D5" w:rsidRPr="002D54D5" w:rsidRDefault="002D54D5" w:rsidP="002D54D5">
      <w:r w:rsidRPr="002D54D5">
        <w:drawing>
          <wp:inline distT="0" distB="0" distL="0" distR="0" wp14:anchorId="5FC9CBA6" wp14:editId="20ACE368">
            <wp:extent cx="1905000" cy="2857500"/>
            <wp:effectExtent l="0" t="0" r="0" b="0"/>
            <wp:docPr id="1271420775" name="Picture 3251" descr="Good to Great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8" descr="Good to Great">
                      <a:hlinkClick r:id="rId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C47D7" w14:textId="77777777" w:rsidR="002D54D5" w:rsidRPr="002D54D5" w:rsidRDefault="002D54D5" w:rsidP="002D54D5">
      <w:r w:rsidRPr="002D54D5">
        <w:rPr>
          <w:b/>
          <w:bCs/>
        </w:rPr>
        <w:lastRenderedPageBreak/>
        <w:t xml:space="preserve">Good to </w:t>
      </w:r>
      <w:proofErr w:type="spellStart"/>
      <w:r w:rsidRPr="002D54D5">
        <w:rPr>
          <w:b/>
          <w:bCs/>
        </w:rPr>
        <w:t>Great</w:t>
      </w:r>
      <w:r w:rsidRPr="002D54D5">
        <w:t>Jim</w:t>
      </w:r>
      <w:proofErr w:type="spellEnd"/>
      <w:r w:rsidRPr="002D54D5">
        <w:t xml:space="preserve"> Collins</w:t>
      </w:r>
    </w:p>
    <w:p w14:paraId="469CFC44" w14:textId="488CD757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5B9696AA" wp14:editId="2F6B75A4">
                <wp:extent cx="304800" cy="304800"/>
                <wp:effectExtent l="0" t="0" r="0" b="0"/>
                <wp:docPr id="2051134685" name="Rectangle 32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DB4DB2" id="Rectangle 32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B1EDF29" wp14:editId="7CC80E2A">
                <wp:extent cx="304800" cy="304800"/>
                <wp:effectExtent l="0" t="0" r="0" b="0"/>
                <wp:docPr id="213145028" name="Rectangle 32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1E21BF" id="Rectangle 32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A63F4D9" wp14:editId="4B368882">
                <wp:extent cx="304800" cy="304800"/>
                <wp:effectExtent l="0" t="0" r="0" b="0"/>
                <wp:docPr id="341509439" name="Rectangle 32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5B60C8" id="Rectangle 32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7B4F136" wp14:editId="07B99923">
                <wp:extent cx="304800" cy="304800"/>
                <wp:effectExtent l="0" t="0" r="0" b="0"/>
                <wp:docPr id="103615530" name="Rectangle 3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D0CDE2" id="Rectangle 32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396904A" wp14:editId="1A0164E9">
                <wp:extent cx="304800" cy="304800"/>
                <wp:effectExtent l="0" t="0" r="0" b="0"/>
                <wp:docPr id="1904178974" name="Rectangle 32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590960" id="Rectangle 32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22A4165" wp14:editId="66AE3D29">
                <wp:extent cx="304800" cy="304800"/>
                <wp:effectExtent l="0" t="0" r="0" b="0"/>
                <wp:docPr id="640144017" name="Rectangle 32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2F5E2E" id="Rectangle 32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A1BA9B7" wp14:editId="03470171">
                <wp:extent cx="304800" cy="304800"/>
                <wp:effectExtent l="0" t="0" r="0" b="0"/>
                <wp:docPr id="1784692757" name="Rectangle 32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05D8AA" id="Rectangle 32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24AAC25" wp14:editId="7C7A56C5">
                <wp:extent cx="304800" cy="304800"/>
                <wp:effectExtent l="0" t="0" r="0" b="0"/>
                <wp:docPr id="1111852707" name="Rectangle 32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11708A" id="Rectangle 32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5BAD90B" wp14:editId="64AC3116">
                <wp:extent cx="304800" cy="304800"/>
                <wp:effectExtent l="0" t="0" r="0" b="0"/>
                <wp:docPr id="380225932" name="Rectangle 32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6508A1" id="Rectangle 32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C25270E" wp14:editId="6F6BC823">
                <wp:extent cx="304800" cy="304800"/>
                <wp:effectExtent l="0" t="0" r="0" b="0"/>
                <wp:docPr id="2078989240" name="Rectangle 32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6FAD61" id="Rectangle 32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mc:AlternateContent>
          <mc:Choice Requires="wps">
            <w:drawing>
              <wp:inline distT="0" distB="0" distL="0" distR="0" wp14:anchorId="7858166E" wp14:editId="6A987A73">
                <wp:extent cx="304800" cy="304800"/>
                <wp:effectExtent l="0" t="0" r="0" b="0"/>
                <wp:docPr id="1830775597" name="Rectangle 32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F26BCC" id="Rectangle 32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0F868B9B" w14:textId="77777777" w:rsidR="002D54D5" w:rsidRPr="002D54D5" w:rsidRDefault="002D54D5" w:rsidP="002D54D5">
      <w:r w:rsidRPr="002D54D5">
        <w:rPr>
          <w:b/>
          <w:bCs/>
        </w:rPr>
        <w:t>₹1,797</w:t>
      </w:r>
      <w:r w:rsidRPr="002D54D5">
        <w:t> </w:t>
      </w:r>
      <w:del w:id="41" w:author="Unknown">
        <w:r w:rsidRPr="002D54D5">
          <w:delText>₹3,045</w:delText>
        </w:r>
      </w:del>
    </w:p>
    <w:p w14:paraId="37A6770D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22%</w:t>
      </w:r>
    </w:p>
    <w:p w14:paraId="0831FAFA" w14:textId="0984A21F" w:rsidR="002D54D5" w:rsidRPr="002D54D5" w:rsidRDefault="002D54D5" w:rsidP="002D54D5">
      <w:r w:rsidRPr="002D54D5">
        <w:drawing>
          <wp:inline distT="0" distB="0" distL="0" distR="0" wp14:anchorId="66616BB3" wp14:editId="070C9A35">
            <wp:extent cx="1905000" cy="2857500"/>
            <wp:effectExtent l="0" t="0" r="0" b="0"/>
            <wp:docPr id="1153369148" name="Picture 3239" descr="I Love You to the Moon and Back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0" descr="I Love You to the Moon and Back">
                      <a:hlinkClick r:id="rId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606B7" w14:textId="77777777" w:rsidR="002D54D5" w:rsidRPr="002D54D5" w:rsidRDefault="002D54D5" w:rsidP="002D54D5">
      <w:r w:rsidRPr="002D54D5">
        <w:rPr>
          <w:b/>
          <w:bCs/>
        </w:rPr>
        <w:t xml:space="preserve">I Love You to the Moon and </w:t>
      </w:r>
      <w:proofErr w:type="spellStart"/>
      <w:r w:rsidRPr="002D54D5">
        <w:rPr>
          <w:b/>
          <w:bCs/>
        </w:rPr>
        <w:t>Back</w:t>
      </w:r>
      <w:r w:rsidRPr="002D54D5">
        <w:t>Amelia</w:t>
      </w:r>
      <w:proofErr w:type="spellEnd"/>
      <w:r w:rsidRPr="002D54D5">
        <w:t xml:space="preserve"> Hepworth</w:t>
      </w:r>
    </w:p>
    <w:p w14:paraId="4AEC4F4E" w14:textId="31D7F3A2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426DA80A" wp14:editId="304067B9">
                <wp:extent cx="304800" cy="304800"/>
                <wp:effectExtent l="0" t="0" r="0" b="0"/>
                <wp:docPr id="1262069720" name="Rectangle 3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15149C" id="Rectangle 32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3D464B3" wp14:editId="47B1EFB0">
                <wp:extent cx="304800" cy="304800"/>
                <wp:effectExtent l="0" t="0" r="0" b="0"/>
                <wp:docPr id="294646252" name="Rectangle 32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8AA38F" id="Rectangle 32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627CB12" wp14:editId="1EA07200">
                <wp:extent cx="304800" cy="304800"/>
                <wp:effectExtent l="0" t="0" r="0" b="0"/>
                <wp:docPr id="81519485" name="Rectangle 32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ECE431" id="Rectangle 32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FA6332D" wp14:editId="2068E1BD">
                <wp:extent cx="304800" cy="304800"/>
                <wp:effectExtent l="0" t="0" r="0" b="0"/>
                <wp:docPr id="96335679" name="Rectangle 3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B16B33" id="Rectangle 32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60623AE" wp14:editId="26D05881">
                <wp:extent cx="304800" cy="304800"/>
                <wp:effectExtent l="0" t="0" r="0" b="0"/>
                <wp:docPr id="816670877" name="Rectangle 32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0FC704" id="Rectangle 32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493BE5A" wp14:editId="60FD96C6">
                <wp:extent cx="304800" cy="304800"/>
                <wp:effectExtent l="0" t="0" r="0" b="0"/>
                <wp:docPr id="1502231261" name="Rectangle 32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52286E" id="Rectangle 32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2FA4B01" wp14:editId="443A7B5F">
                <wp:extent cx="304800" cy="304800"/>
                <wp:effectExtent l="0" t="0" r="0" b="0"/>
                <wp:docPr id="1753303272" name="Rectangle 32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963001" id="Rectangle 32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71C23B4" wp14:editId="6B8225A8">
                <wp:extent cx="304800" cy="304800"/>
                <wp:effectExtent l="0" t="0" r="0" b="0"/>
                <wp:docPr id="1369574016" name="Rectangle 32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EF384D" id="Rectangle 32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D928F06" wp14:editId="2A4264B0">
                <wp:extent cx="304800" cy="304800"/>
                <wp:effectExtent l="0" t="0" r="0" b="0"/>
                <wp:docPr id="2136534462" name="Rectangle 3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65060C" id="Rectangle 32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A85D9D5" wp14:editId="27FC3BA7">
                <wp:extent cx="304800" cy="304800"/>
                <wp:effectExtent l="0" t="0" r="0" b="0"/>
                <wp:docPr id="1210333531" name="Rectangle 32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0F9A35" id="Rectangle 32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4.2</w:t>
      </w:r>
      <w:r w:rsidRPr="002D54D5">
        <mc:AlternateContent>
          <mc:Choice Requires="wps">
            <w:drawing>
              <wp:inline distT="0" distB="0" distL="0" distR="0" wp14:anchorId="6C029592" wp14:editId="1F4805E3">
                <wp:extent cx="304800" cy="304800"/>
                <wp:effectExtent l="0" t="0" r="0" b="0"/>
                <wp:docPr id="2084735906" name="Rectangle 32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AE96E1" id="Rectangle 32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66AB3F59" w14:textId="77777777" w:rsidR="002D54D5" w:rsidRPr="002D54D5" w:rsidRDefault="002D54D5" w:rsidP="002D54D5">
      <w:r w:rsidRPr="002D54D5">
        <w:rPr>
          <w:b/>
          <w:bCs/>
        </w:rPr>
        <w:t>₹543</w:t>
      </w:r>
      <w:r w:rsidRPr="002D54D5">
        <w:t> </w:t>
      </w:r>
      <w:del w:id="42" w:author="Unknown">
        <w:r w:rsidRPr="002D54D5">
          <w:delText>₹696</w:delText>
        </w:r>
      </w:del>
    </w:p>
    <w:p w14:paraId="52AA20B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35%</w:t>
      </w:r>
    </w:p>
    <w:p w14:paraId="63B6993F" w14:textId="21C5F128" w:rsidR="002D54D5" w:rsidRPr="002D54D5" w:rsidRDefault="002D54D5" w:rsidP="002D54D5">
      <w:r w:rsidRPr="002D54D5">
        <w:lastRenderedPageBreak/>
        <w:drawing>
          <wp:inline distT="0" distB="0" distL="0" distR="0" wp14:anchorId="3A30F009" wp14:editId="1F9B3ED3">
            <wp:extent cx="1905000" cy="2857500"/>
            <wp:effectExtent l="0" t="0" r="0" b="0"/>
            <wp:docPr id="810492066" name="Picture 3227" descr="A Good Girl's Guide to Murder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2" descr="A Good Girl's Guide to Murder">
                      <a:hlinkClick r:id="rId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1F4A1" w14:textId="77777777" w:rsidR="002D54D5" w:rsidRPr="002D54D5" w:rsidRDefault="002D54D5" w:rsidP="002D54D5">
      <w:r w:rsidRPr="002D54D5">
        <w:rPr>
          <w:b/>
          <w:bCs/>
        </w:rPr>
        <w:t xml:space="preserve">A Good Girl's Guide to </w:t>
      </w:r>
      <w:proofErr w:type="spellStart"/>
      <w:r w:rsidRPr="002D54D5">
        <w:rPr>
          <w:b/>
          <w:bCs/>
        </w:rPr>
        <w:t>Murder</w:t>
      </w:r>
      <w:r w:rsidRPr="002D54D5">
        <w:t>Holly</w:t>
      </w:r>
      <w:proofErr w:type="spellEnd"/>
      <w:r w:rsidRPr="002D54D5">
        <w:t xml:space="preserve"> Jackson</w:t>
      </w:r>
    </w:p>
    <w:p w14:paraId="04B2B02A" w14:textId="3671A1BC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027555A0" wp14:editId="1A89E061">
                <wp:extent cx="304800" cy="304800"/>
                <wp:effectExtent l="0" t="0" r="0" b="0"/>
                <wp:docPr id="46704683" name="Rectangle 32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909ED2" id="Rectangle 32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A62921F" wp14:editId="360C106F">
                <wp:extent cx="304800" cy="304800"/>
                <wp:effectExtent l="0" t="0" r="0" b="0"/>
                <wp:docPr id="1295483008" name="Rectangle 32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59F207" id="Rectangle 32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28C958A" wp14:editId="3DE83179">
                <wp:extent cx="304800" cy="304800"/>
                <wp:effectExtent l="0" t="0" r="0" b="0"/>
                <wp:docPr id="1729976391" name="Rectangle 3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D418F6" id="Rectangle 32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651BDA7" wp14:editId="4A9F1E45">
                <wp:extent cx="304800" cy="304800"/>
                <wp:effectExtent l="0" t="0" r="0" b="0"/>
                <wp:docPr id="1544342494" name="Rectangle 3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CC518E" id="Rectangle 3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8E5866F" wp14:editId="69F5F781">
                <wp:extent cx="304800" cy="304800"/>
                <wp:effectExtent l="0" t="0" r="0" b="0"/>
                <wp:docPr id="912348452" name="Rectangle 32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0A5B3A" id="Rectangle 32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8633734" wp14:editId="5425445E">
                <wp:extent cx="304800" cy="304800"/>
                <wp:effectExtent l="0" t="0" r="0" b="0"/>
                <wp:docPr id="1517088422" name="Rectangle 32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8BC7F7" id="Rectangle 32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149886E" wp14:editId="774ADC88">
                <wp:extent cx="304800" cy="304800"/>
                <wp:effectExtent l="0" t="0" r="0" b="0"/>
                <wp:docPr id="1202762455" name="Rectangle 32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36EE6F" id="Rectangle 32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D03A2D3" wp14:editId="6C122364">
                <wp:extent cx="304800" cy="304800"/>
                <wp:effectExtent l="0" t="0" r="0" b="0"/>
                <wp:docPr id="2132491660" name="Rectangle 3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49F598" id="Rectangle 32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F8A61B5" wp14:editId="09370DCE">
                <wp:extent cx="304800" cy="304800"/>
                <wp:effectExtent l="0" t="0" r="0" b="0"/>
                <wp:docPr id="1852857629" name="Rectangle 3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62783C" id="Rectangle 32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AD30EBB" wp14:editId="4384D253">
                <wp:extent cx="304800" cy="304800"/>
                <wp:effectExtent l="0" t="0" r="0" b="0"/>
                <wp:docPr id="18381177" name="Rectangle 32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5A1259" id="Rectangle 32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mc:AlternateContent>
          <mc:Choice Requires="wps">
            <w:drawing>
              <wp:inline distT="0" distB="0" distL="0" distR="0" wp14:anchorId="1DE8FBB2" wp14:editId="03C05990">
                <wp:extent cx="304800" cy="304800"/>
                <wp:effectExtent l="0" t="0" r="0" b="0"/>
                <wp:docPr id="2084470340" name="Rectangle 3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1CBAE1" id="Rectangle 32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(4)</w:t>
      </w:r>
    </w:p>
    <w:p w14:paraId="561CEF7B" w14:textId="77777777" w:rsidR="002D54D5" w:rsidRPr="002D54D5" w:rsidRDefault="002D54D5" w:rsidP="002D54D5">
      <w:r w:rsidRPr="002D54D5">
        <w:rPr>
          <w:b/>
          <w:bCs/>
        </w:rPr>
        <w:t>₹324</w:t>
      </w:r>
      <w:r w:rsidRPr="002D54D5">
        <w:t> </w:t>
      </w:r>
      <w:del w:id="43" w:author="Unknown">
        <w:r w:rsidRPr="002D54D5">
          <w:delText>₹499</w:delText>
        </w:r>
      </w:del>
    </w:p>
    <w:p w14:paraId="2F1C32AD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29%</w:t>
      </w:r>
    </w:p>
    <w:p w14:paraId="67D0ED63" w14:textId="065191EF" w:rsidR="002D54D5" w:rsidRPr="002D54D5" w:rsidRDefault="002D54D5" w:rsidP="002D54D5">
      <w:r w:rsidRPr="002D54D5">
        <w:drawing>
          <wp:inline distT="0" distB="0" distL="0" distR="0" wp14:anchorId="0E0C9463" wp14:editId="41842A25">
            <wp:extent cx="1905000" cy="2857500"/>
            <wp:effectExtent l="0" t="0" r="0" b="0"/>
            <wp:docPr id="1273384691" name="Picture 3215" descr="My First Disney Classics Bedtime Storybook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4" descr="My First Disney Classics Bedtime Storybook">
                      <a:hlinkClick r:id="rId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FE74C" w14:textId="77777777" w:rsidR="002D54D5" w:rsidRPr="002D54D5" w:rsidRDefault="002D54D5" w:rsidP="002D54D5">
      <w:r w:rsidRPr="002D54D5">
        <w:rPr>
          <w:b/>
          <w:bCs/>
        </w:rPr>
        <w:t>My First Disney Classics Bedtime Storybook</w:t>
      </w:r>
    </w:p>
    <w:p w14:paraId="29C943E0" w14:textId="20BB6CF7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13A560B3" wp14:editId="385E9D0A">
                <wp:extent cx="304800" cy="304800"/>
                <wp:effectExtent l="0" t="0" r="0" b="0"/>
                <wp:docPr id="1901884364" name="Rectangle 32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C66B68" id="Rectangle 32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A7B787C" wp14:editId="4D1FF44E">
                <wp:extent cx="304800" cy="304800"/>
                <wp:effectExtent l="0" t="0" r="0" b="0"/>
                <wp:docPr id="57627671" name="Rectangle 32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49A5B3" id="Rectangle 32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DCA157E" wp14:editId="3DC31A35">
                <wp:extent cx="304800" cy="304800"/>
                <wp:effectExtent l="0" t="0" r="0" b="0"/>
                <wp:docPr id="1372545615" name="Rectangle 32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7370D9" id="Rectangle 32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CA78AEB" wp14:editId="56AEA578">
                <wp:extent cx="304800" cy="304800"/>
                <wp:effectExtent l="0" t="0" r="0" b="0"/>
                <wp:docPr id="143830336" name="Rectangle 3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EA5F9C" id="Rectangle 32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28934DC" wp14:editId="25B9AFE7">
                <wp:extent cx="304800" cy="304800"/>
                <wp:effectExtent l="0" t="0" r="0" b="0"/>
                <wp:docPr id="1503972241" name="Rectangle 32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BD4440" id="Rectangle 32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4BDAD71" wp14:editId="648FE96B">
                <wp:extent cx="304800" cy="304800"/>
                <wp:effectExtent l="0" t="0" r="0" b="0"/>
                <wp:docPr id="1048997315" name="Rectangle 3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EC0803" id="Rectangle 32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BB3B9DE" wp14:editId="6D91BE6E">
                <wp:extent cx="304800" cy="304800"/>
                <wp:effectExtent l="0" t="0" r="0" b="0"/>
                <wp:docPr id="1440466131" name="Rectangle 3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A236BE" id="Rectangle 32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8EE5031" wp14:editId="15C8A223">
                <wp:extent cx="304800" cy="304800"/>
                <wp:effectExtent l="0" t="0" r="0" b="0"/>
                <wp:docPr id="875047190" name="Rectangle 32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BF8E4E" id="Rectangle 32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98739C5" wp14:editId="52307CA7">
                <wp:extent cx="304800" cy="304800"/>
                <wp:effectExtent l="0" t="0" r="0" b="0"/>
                <wp:docPr id="408031803" name="Rectangle 3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7FD82C" id="Rectangle 32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3C02FD5" wp14:editId="400277F9">
                <wp:extent cx="304800" cy="304800"/>
                <wp:effectExtent l="0" t="0" r="0" b="0"/>
                <wp:docPr id="700745984" name="Rectangle 32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41C40E" id="Rectangle 32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mc:AlternateContent>
          <mc:Choice Requires="wps">
            <w:drawing>
              <wp:inline distT="0" distB="0" distL="0" distR="0" wp14:anchorId="6EF7BC1E" wp14:editId="54142DD4">
                <wp:extent cx="304800" cy="304800"/>
                <wp:effectExtent l="0" t="0" r="0" b="0"/>
                <wp:docPr id="1411806307" name="Rectangle 32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F985F3" id="Rectangle 32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293DA61E" w14:textId="77777777" w:rsidR="002D54D5" w:rsidRPr="002D54D5" w:rsidRDefault="002D54D5" w:rsidP="002D54D5">
      <w:r w:rsidRPr="002D54D5">
        <w:rPr>
          <w:b/>
          <w:bCs/>
        </w:rPr>
        <w:t>₹679</w:t>
      </w:r>
      <w:r w:rsidRPr="002D54D5">
        <w:t> </w:t>
      </w:r>
      <w:del w:id="44" w:author="Unknown">
        <w:r w:rsidRPr="002D54D5">
          <w:delText>₹957</w:delText>
        </w:r>
      </w:del>
    </w:p>
    <w:p w14:paraId="3D1A9A26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27%</w:t>
      </w:r>
    </w:p>
    <w:p w14:paraId="4098880F" w14:textId="036A5127" w:rsidR="002D54D5" w:rsidRPr="002D54D5" w:rsidRDefault="002D54D5" w:rsidP="002D54D5">
      <w:r w:rsidRPr="002D54D5">
        <w:drawing>
          <wp:inline distT="0" distB="0" distL="0" distR="0" wp14:anchorId="30F8BE84" wp14:editId="2DDC9C70">
            <wp:extent cx="1905000" cy="2857500"/>
            <wp:effectExtent l="0" t="0" r="0" b="0"/>
            <wp:docPr id="1286039520" name="Picture 3203" descr="First Aid for the USMLE Step 1 2024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6" descr="First Aid for the USMLE Step 1 2024">
                      <a:hlinkClick r:id="rId1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882A3" w14:textId="77777777" w:rsidR="002D54D5" w:rsidRPr="002D54D5" w:rsidRDefault="002D54D5" w:rsidP="002D54D5">
      <w:r w:rsidRPr="002D54D5">
        <w:rPr>
          <w:b/>
          <w:bCs/>
        </w:rPr>
        <w:t>First Aid for the USMLE Step 1 2024</w:t>
      </w:r>
      <w:r w:rsidRPr="002D54D5">
        <w:t>Vikas Bhushan</w:t>
      </w:r>
    </w:p>
    <w:p w14:paraId="79A88339" w14:textId="1C561B10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51B18BEB" wp14:editId="1F18FAB1">
                <wp:extent cx="304800" cy="304800"/>
                <wp:effectExtent l="0" t="0" r="0" b="0"/>
                <wp:docPr id="848310976" name="Rectangle 32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EC4293" id="Rectangle 32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3519887" wp14:editId="4A1745C6">
                <wp:extent cx="304800" cy="304800"/>
                <wp:effectExtent l="0" t="0" r="0" b="0"/>
                <wp:docPr id="1466735637" name="Rectangle 32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402C69" id="Rectangle 32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C554AF0" wp14:editId="69533D14">
                <wp:extent cx="304800" cy="304800"/>
                <wp:effectExtent l="0" t="0" r="0" b="0"/>
                <wp:docPr id="876019175" name="Rectangle 32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799314" id="Rectangle 32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F288F23" wp14:editId="3FAF4B86">
                <wp:extent cx="304800" cy="304800"/>
                <wp:effectExtent l="0" t="0" r="0" b="0"/>
                <wp:docPr id="1354177301" name="Rectangle 3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3ACF70" id="Rectangle 31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208032A" wp14:editId="3BEAFE28">
                <wp:extent cx="304800" cy="304800"/>
                <wp:effectExtent l="0" t="0" r="0" b="0"/>
                <wp:docPr id="1007380372" name="Rectangle 3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F1A670" id="Rectangle 31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86E26BE" wp14:editId="4D115A8E">
                <wp:extent cx="304800" cy="304800"/>
                <wp:effectExtent l="0" t="0" r="0" b="0"/>
                <wp:docPr id="963076383" name="Rectangle 31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D45D05" id="Rectangle 31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4D1219D" wp14:editId="5052C15C">
                <wp:extent cx="304800" cy="304800"/>
                <wp:effectExtent l="0" t="0" r="0" b="0"/>
                <wp:docPr id="2032437068" name="Rectangle 31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4DEFDE" id="Rectangle 31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6034EAA" wp14:editId="69366843">
                <wp:extent cx="304800" cy="304800"/>
                <wp:effectExtent l="0" t="0" r="0" b="0"/>
                <wp:docPr id="836344734" name="Rectangle 31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4B1459" id="Rectangle 31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7EDA64D" wp14:editId="22C2EA8B">
                <wp:extent cx="304800" cy="304800"/>
                <wp:effectExtent l="0" t="0" r="0" b="0"/>
                <wp:docPr id="242455447" name="Rectangle 31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E03EAF" id="Rectangle 31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311A9F2" wp14:editId="3A8C006C">
                <wp:extent cx="304800" cy="304800"/>
                <wp:effectExtent l="0" t="0" r="0" b="0"/>
                <wp:docPr id="631511735" name="Rectangle 31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244A06" id="Rectangle 31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50BF2402" w14:textId="77777777" w:rsidR="002D54D5" w:rsidRPr="002D54D5" w:rsidRDefault="002D54D5" w:rsidP="002D54D5">
      <w:r w:rsidRPr="002D54D5">
        <w:rPr>
          <w:b/>
          <w:bCs/>
        </w:rPr>
        <w:t>₹4,128</w:t>
      </w:r>
      <w:r w:rsidRPr="002D54D5">
        <w:t> </w:t>
      </w:r>
      <w:del w:id="45" w:author="Unknown">
        <w:r w:rsidRPr="002D54D5">
          <w:delText>₹5,655</w:delText>
        </w:r>
      </w:del>
    </w:p>
    <w:p w14:paraId="4FD535C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32%</w:t>
      </w:r>
    </w:p>
    <w:p w14:paraId="417CA6A0" w14:textId="7D6DF04A" w:rsidR="002D54D5" w:rsidRPr="002D54D5" w:rsidRDefault="002D54D5" w:rsidP="002D54D5">
      <w:r w:rsidRPr="002D54D5">
        <w:drawing>
          <wp:inline distT="0" distB="0" distL="0" distR="0" wp14:anchorId="47B177D0" wp14:editId="7566A251">
            <wp:extent cx="1905000" cy="2857500"/>
            <wp:effectExtent l="0" t="0" r="0" b="0"/>
            <wp:docPr id="1123571257" name="Picture 3192" descr="Fast Like a Girl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97" descr="Fast Like a Girl">
                      <a:hlinkClick r:id="rId1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11CB8" w14:textId="77777777" w:rsidR="002D54D5" w:rsidRPr="002D54D5" w:rsidRDefault="002D54D5" w:rsidP="002D54D5">
      <w:r w:rsidRPr="002D54D5">
        <w:rPr>
          <w:b/>
          <w:bCs/>
        </w:rPr>
        <w:t xml:space="preserve">Fast Like a </w:t>
      </w:r>
      <w:proofErr w:type="spellStart"/>
      <w:r w:rsidRPr="002D54D5">
        <w:rPr>
          <w:b/>
          <w:bCs/>
        </w:rPr>
        <w:t>Girl</w:t>
      </w:r>
      <w:r w:rsidRPr="002D54D5">
        <w:t>Mindy</w:t>
      </w:r>
      <w:proofErr w:type="spellEnd"/>
      <w:r w:rsidRPr="002D54D5">
        <w:t xml:space="preserve"> Pelz</w:t>
      </w:r>
    </w:p>
    <w:p w14:paraId="39879B75" w14:textId="6ACA5DA5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E4E4AAA" wp14:editId="385332A3">
                <wp:extent cx="304800" cy="304800"/>
                <wp:effectExtent l="0" t="0" r="0" b="0"/>
                <wp:docPr id="166277868" name="Rectangle 31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4DC497" id="Rectangle 31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C934F60" wp14:editId="276F86CC">
                <wp:extent cx="304800" cy="304800"/>
                <wp:effectExtent l="0" t="0" r="0" b="0"/>
                <wp:docPr id="2105671239" name="Rectangle 31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FA6256" id="Rectangle 31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A58D3D7" wp14:editId="78005EB3">
                <wp:extent cx="304800" cy="304800"/>
                <wp:effectExtent l="0" t="0" r="0" b="0"/>
                <wp:docPr id="946100243" name="Rectangle 31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C9AB73" id="Rectangle 31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CC3C144" wp14:editId="669BE71E">
                <wp:extent cx="304800" cy="304800"/>
                <wp:effectExtent l="0" t="0" r="0" b="0"/>
                <wp:docPr id="335782864" name="Rectangle 31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271326" id="Rectangle 31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CD9FF3C" wp14:editId="0722AAA8">
                <wp:extent cx="304800" cy="304800"/>
                <wp:effectExtent l="0" t="0" r="0" b="0"/>
                <wp:docPr id="1522245174" name="Rectangle 31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15BBD0" id="Rectangle 31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22156BE" wp14:editId="0A3AEA3F">
                <wp:extent cx="304800" cy="304800"/>
                <wp:effectExtent l="0" t="0" r="0" b="0"/>
                <wp:docPr id="401836505" name="Rectangle 31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471BD8" id="Rectangle 31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409AED6" wp14:editId="2549123A">
                <wp:extent cx="304800" cy="304800"/>
                <wp:effectExtent l="0" t="0" r="0" b="0"/>
                <wp:docPr id="1689406849" name="Rectangle 31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02D9EA" id="Rectangle 31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2850C4E" wp14:editId="33B7C13A">
                <wp:extent cx="304800" cy="304800"/>
                <wp:effectExtent l="0" t="0" r="0" b="0"/>
                <wp:docPr id="1876316161" name="Rectangle 31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864AFB" id="Rectangle 31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535C788" wp14:editId="3ED1CF78">
                <wp:extent cx="304800" cy="304800"/>
                <wp:effectExtent l="0" t="0" r="0" b="0"/>
                <wp:docPr id="2004557701" name="Rectangle 31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869EC0" id="Rectangle 31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B3472EB" wp14:editId="3CB8726F">
                <wp:extent cx="304800" cy="304800"/>
                <wp:effectExtent l="0" t="0" r="0" b="0"/>
                <wp:docPr id="398486666" name="Rectangle 31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2D1E92" id="Rectangle 31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662968ED" wp14:editId="5D595018">
                <wp:extent cx="304800" cy="304800"/>
                <wp:effectExtent l="0" t="0" r="0" b="0"/>
                <wp:docPr id="973135501" name="Rectangle 31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2603AC" id="Rectangle 31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22639E77" w14:textId="77777777" w:rsidR="002D54D5" w:rsidRPr="002D54D5" w:rsidRDefault="002D54D5" w:rsidP="002D54D5">
      <w:r w:rsidRPr="002D54D5">
        <w:rPr>
          <w:b/>
          <w:bCs/>
        </w:rPr>
        <w:lastRenderedPageBreak/>
        <w:t>₹1,359</w:t>
      </w:r>
      <w:r w:rsidRPr="002D54D5">
        <w:t> </w:t>
      </w:r>
      <w:del w:id="46" w:author="Unknown">
        <w:r w:rsidRPr="002D54D5">
          <w:delText>₹1,999</w:delText>
        </w:r>
      </w:del>
    </w:p>
    <w:p w14:paraId="62C2EF3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6B608685" w14:textId="516A4202" w:rsidR="002D54D5" w:rsidRPr="002D54D5" w:rsidRDefault="002D54D5" w:rsidP="002D54D5">
      <w:r w:rsidRPr="002D54D5">
        <w:drawing>
          <wp:inline distT="0" distB="0" distL="0" distR="0" wp14:anchorId="5DAB37D8" wp14:editId="47A99FF5">
            <wp:extent cx="1905000" cy="2857500"/>
            <wp:effectExtent l="0" t="0" r="0" b="0"/>
            <wp:docPr id="571037116" name="Picture 3180" descr="The Things You Can See Only When You Slow Down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9" descr="The Things You Can See Only When You Slow Down">
                      <a:hlinkClick r:id="rId1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57F38" w14:textId="77777777" w:rsidR="002D54D5" w:rsidRPr="002D54D5" w:rsidRDefault="002D54D5" w:rsidP="002D54D5">
      <w:r w:rsidRPr="002D54D5">
        <w:rPr>
          <w:b/>
          <w:bCs/>
        </w:rPr>
        <w:t xml:space="preserve">The Things You Can See Only When You Slow </w:t>
      </w:r>
      <w:proofErr w:type="spellStart"/>
      <w:r w:rsidRPr="002D54D5">
        <w:rPr>
          <w:b/>
          <w:bCs/>
        </w:rPr>
        <w:t>Down</w:t>
      </w:r>
      <w:r w:rsidRPr="002D54D5">
        <w:t>Chi</w:t>
      </w:r>
      <w:proofErr w:type="spellEnd"/>
      <w:r w:rsidRPr="002D54D5">
        <w:t>-Young Kim</w:t>
      </w:r>
    </w:p>
    <w:p w14:paraId="60BE7E8E" w14:textId="146E7CCF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0C8A3AF4" wp14:editId="1B728BEB">
                <wp:extent cx="304800" cy="304800"/>
                <wp:effectExtent l="0" t="0" r="0" b="0"/>
                <wp:docPr id="1603616273" name="Rectangle 31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BFAF08" id="Rectangle 31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E04622E" wp14:editId="669B4947">
                <wp:extent cx="304800" cy="304800"/>
                <wp:effectExtent l="0" t="0" r="0" b="0"/>
                <wp:docPr id="1186876997" name="Rectangle 31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F68546" id="Rectangle 31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93759BF" wp14:editId="1BD0F8D6">
                <wp:extent cx="304800" cy="304800"/>
                <wp:effectExtent l="0" t="0" r="0" b="0"/>
                <wp:docPr id="559279549" name="Rectangle 31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BFC10D" id="Rectangle 31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B7AE8D3" wp14:editId="758323C4">
                <wp:extent cx="304800" cy="304800"/>
                <wp:effectExtent l="0" t="0" r="0" b="0"/>
                <wp:docPr id="991024861" name="Rectangle 31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F2258F" id="Rectangle 31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542CAFC" wp14:editId="68164FF5">
                <wp:extent cx="304800" cy="304800"/>
                <wp:effectExtent l="0" t="0" r="0" b="0"/>
                <wp:docPr id="1155350447" name="Rectangle 31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270367" id="Rectangle 31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E71E157" wp14:editId="5F60EE79">
                <wp:extent cx="304800" cy="304800"/>
                <wp:effectExtent l="0" t="0" r="0" b="0"/>
                <wp:docPr id="497889220" name="Rectangle 31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1CF8A1" id="Rectangle 31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1DE9E7F" wp14:editId="5BC7726A">
                <wp:extent cx="304800" cy="304800"/>
                <wp:effectExtent l="0" t="0" r="0" b="0"/>
                <wp:docPr id="1157819826" name="Rectangle 31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BA1FE1" id="Rectangle 31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4734A73" wp14:editId="07283ACE">
                <wp:extent cx="304800" cy="304800"/>
                <wp:effectExtent l="0" t="0" r="0" b="0"/>
                <wp:docPr id="729464798" name="Rectangle 31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E81723" id="Rectangle 31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5FBEF3A" wp14:editId="12C57773">
                <wp:extent cx="304800" cy="304800"/>
                <wp:effectExtent l="0" t="0" r="0" b="0"/>
                <wp:docPr id="171626613" name="Rectangle 31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7B875D" id="Rectangle 31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D15488D" wp14:editId="779D5067">
                <wp:extent cx="304800" cy="304800"/>
                <wp:effectExtent l="0" t="0" r="0" b="0"/>
                <wp:docPr id="638065461" name="Rectangle 31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6C916A" id="Rectangle 31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348D4A2D" wp14:editId="656F1635">
                <wp:extent cx="304800" cy="304800"/>
                <wp:effectExtent l="0" t="0" r="0" b="0"/>
                <wp:docPr id="1744857465" name="Rectangle 31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327918" id="Rectangle 31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0709E721" w14:textId="77777777" w:rsidR="002D54D5" w:rsidRPr="002D54D5" w:rsidRDefault="002D54D5" w:rsidP="002D54D5">
      <w:r w:rsidRPr="002D54D5">
        <w:rPr>
          <w:b/>
          <w:bCs/>
        </w:rPr>
        <w:t>₹489</w:t>
      </w:r>
      <w:r w:rsidRPr="002D54D5">
        <w:t> </w:t>
      </w:r>
      <w:del w:id="47" w:author="Unknown">
        <w:r w:rsidRPr="002D54D5">
          <w:delText>₹699</w:delText>
        </w:r>
      </w:del>
    </w:p>
    <w:p w14:paraId="21F492CA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15%</w:t>
      </w:r>
    </w:p>
    <w:p w14:paraId="3EB012E5" w14:textId="011F7294" w:rsidR="002D54D5" w:rsidRPr="002D54D5" w:rsidRDefault="002D54D5" w:rsidP="002D54D5">
      <w:r w:rsidRPr="002D54D5">
        <w:drawing>
          <wp:inline distT="0" distB="0" distL="0" distR="0" wp14:anchorId="2B636B0E" wp14:editId="29D23A9D">
            <wp:extent cx="1905000" cy="2857500"/>
            <wp:effectExtent l="0" t="0" r="0" b="0"/>
            <wp:docPr id="1936263850" name="Picture 3168" descr="Make Your Own Bath Bombs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1" descr="Make Your Own Bath Bombs">
                      <a:hlinkClick r:id="rId1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1A7EC" w14:textId="77777777" w:rsidR="002D54D5" w:rsidRPr="002D54D5" w:rsidRDefault="002D54D5" w:rsidP="002D54D5">
      <w:r w:rsidRPr="002D54D5">
        <w:rPr>
          <w:b/>
          <w:bCs/>
        </w:rPr>
        <w:t>Make Your Own Bath Bombs</w:t>
      </w:r>
    </w:p>
    <w:p w14:paraId="1D23BC36" w14:textId="3457DAAD" w:rsidR="002D54D5" w:rsidRPr="002D54D5" w:rsidRDefault="002D54D5" w:rsidP="002D54D5">
      <w:r w:rsidRPr="002D54D5">
        <w:lastRenderedPageBreak/>
        <mc:AlternateContent>
          <mc:Choice Requires="wps">
            <w:drawing>
              <wp:inline distT="0" distB="0" distL="0" distR="0" wp14:anchorId="200EAF3C" wp14:editId="7975B96F">
                <wp:extent cx="304800" cy="304800"/>
                <wp:effectExtent l="0" t="0" r="0" b="0"/>
                <wp:docPr id="661968322" name="Rectangle 31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AC4377" id="Rectangle 31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E655EA5" wp14:editId="0FFAD370">
                <wp:extent cx="304800" cy="304800"/>
                <wp:effectExtent l="0" t="0" r="0" b="0"/>
                <wp:docPr id="1846324683" name="Rectangle 31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BD93A0" id="Rectangle 31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1ECD594" wp14:editId="64E2497D">
                <wp:extent cx="304800" cy="304800"/>
                <wp:effectExtent l="0" t="0" r="0" b="0"/>
                <wp:docPr id="439003316" name="Rectangle 31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BA39B0" id="Rectangle 31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5CA6F80" wp14:editId="2658A663">
                <wp:extent cx="304800" cy="304800"/>
                <wp:effectExtent l="0" t="0" r="0" b="0"/>
                <wp:docPr id="17292650" name="Rectangle 3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BBCAFE" id="Rectangle 31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2244815" wp14:editId="0164E705">
                <wp:extent cx="304800" cy="304800"/>
                <wp:effectExtent l="0" t="0" r="0" b="0"/>
                <wp:docPr id="2113587505" name="Rectangle 3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0E51D1" id="Rectangle 31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4EE2B84" wp14:editId="68342AA5">
                <wp:extent cx="304800" cy="304800"/>
                <wp:effectExtent l="0" t="0" r="0" b="0"/>
                <wp:docPr id="112578411" name="Rectangle 3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2796D2" id="Rectangle 31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0083149" wp14:editId="20BDEECB">
                <wp:extent cx="304800" cy="304800"/>
                <wp:effectExtent l="0" t="0" r="0" b="0"/>
                <wp:docPr id="1139064640" name="Rectangle 3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889125" id="Rectangle 31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5577830" wp14:editId="6FCDC83A">
                <wp:extent cx="304800" cy="304800"/>
                <wp:effectExtent l="0" t="0" r="0" b="0"/>
                <wp:docPr id="1806388474" name="Rectangle 3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2DCBC4" id="Rectangle 31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7AAABE5" wp14:editId="0A1AE31A">
                <wp:extent cx="304800" cy="304800"/>
                <wp:effectExtent l="0" t="0" r="0" b="0"/>
                <wp:docPr id="1416020147" name="Rectangle 3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054690" id="Rectangle 31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9913D97" wp14:editId="6B518854">
                <wp:extent cx="304800" cy="304800"/>
                <wp:effectExtent l="0" t="0" r="0" b="0"/>
                <wp:docPr id="715796038" name="Rectangle 31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318DA2" id="Rectangle 31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7EF83549" w14:textId="77777777" w:rsidR="002D54D5" w:rsidRPr="002D54D5" w:rsidRDefault="002D54D5" w:rsidP="002D54D5">
      <w:r w:rsidRPr="002D54D5">
        <w:rPr>
          <w:b/>
          <w:bCs/>
        </w:rPr>
        <w:t>₹1,701</w:t>
      </w:r>
      <w:r w:rsidRPr="002D54D5">
        <w:t> </w:t>
      </w:r>
      <w:del w:id="48" w:author="Unknown">
        <w:r w:rsidRPr="002D54D5">
          <w:delText>₹2,001</w:delText>
        </w:r>
      </w:del>
    </w:p>
    <w:p w14:paraId="13213146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38%</w:t>
      </w:r>
    </w:p>
    <w:p w14:paraId="7B6C18BA" w14:textId="79E520AD" w:rsidR="002D54D5" w:rsidRPr="002D54D5" w:rsidRDefault="002D54D5" w:rsidP="002D54D5">
      <w:r w:rsidRPr="002D54D5">
        <w:drawing>
          <wp:inline distT="0" distB="0" distL="0" distR="0" wp14:anchorId="53F4BC0C" wp14:editId="7AC886B7">
            <wp:extent cx="1905000" cy="2857500"/>
            <wp:effectExtent l="0" t="0" r="0" b="0"/>
            <wp:docPr id="1538883852" name="Picture 3157" descr="The Body Keeps the Score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2" descr="The Body Keeps the Score">
                      <a:hlinkClick r:id="rId1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D90A7" w14:textId="77777777" w:rsidR="002D54D5" w:rsidRPr="002D54D5" w:rsidRDefault="002D54D5" w:rsidP="002D54D5">
      <w:r w:rsidRPr="002D54D5">
        <w:rPr>
          <w:b/>
          <w:bCs/>
        </w:rPr>
        <w:t xml:space="preserve">The Body Keeps the </w:t>
      </w:r>
      <w:proofErr w:type="spellStart"/>
      <w:r w:rsidRPr="002D54D5">
        <w:rPr>
          <w:b/>
          <w:bCs/>
        </w:rPr>
        <w:t>Score</w:t>
      </w:r>
      <w:r w:rsidRPr="002D54D5">
        <w:t>Bessel</w:t>
      </w:r>
      <w:proofErr w:type="spellEnd"/>
      <w:r w:rsidRPr="002D54D5">
        <w:t xml:space="preserve"> Van Der Kolk</w:t>
      </w:r>
    </w:p>
    <w:p w14:paraId="26A344E4" w14:textId="140D857B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6EDEEB4D" wp14:editId="285305AD">
                <wp:extent cx="304800" cy="304800"/>
                <wp:effectExtent l="0" t="0" r="0" b="0"/>
                <wp:docPr id="1430120643" name="Rectangle 31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A39E75" id="Rectangle 31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8F5EC18" wp14:editId="3A3BF6C5">
                <wp:extent cx="304800" cy="304800"/>
                <wp:effectExtent l="0" t="0" r="0" b="0"/>
                <wp:docPr id="1680718093" name="Rectangle 3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DBE8B1" id="Rectangle 31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D6F5021" wp14:editId="59FCD354">
                <wp:extent cx="304800" cy="304800"/>
                <wp:effectExtent l="0" t="0" r="0" b="0"/>
                <wp:docPr id="1894259060" name="Rectangle 31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290D17" id="Rectangle 31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261BBC3" wp14:editId="293704C4">
                <wp:extent cx="304800" cy="304800"/>
                <wp:effectExtent l="0" t="0" r="0" b="0"/>
                <wp:docPr id="407549998" name="Rectangle 31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C3C313" id="Rectangle 31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A6CDD09" wp14:editId="5C5D0B92">
                <wp:extent cx="304800" cy="304800"/>
                <wp:effectExtent l="0" t="0" r="0" b="0"/>
                <wp:docPr id="588401272" name="Rectangle 3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D67177" id="Rectangle 31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D68A120" wp14:editId="2D22583B">
                <wp:extent cx="304800" cy="304800"/>
                <wp:effectExtent l="0" t="0" r="0" b="0"/>
                <wp:docPr id="1914580849" name="Rectangle 3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A47142" id="Rectangle 31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1FA26F5" wp14:editId="7F8F677E">
                <wp:extent cx="304800" cy="304800"/>
                <wp:effectExtent l="0" t="0" r="0" b="0"/>
                <wp:docPr id="620847530" name="Rectangle 3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A33EC7" id="Rectangle 31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4B57925" wp14:editId="1B5F20A4">
                <wp:extent cx="304800" cy="304800"/>
                <wp:effectExtent l="0" t="0" r="0" b="0"/>
                <wp:docPr id="377440867" name="Rectangle 3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0950E5" id="Rectangle 31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0F548E5" wp14:editId="2DB1953A">
                <wp:extent cx="304800" cy="304800"/>
                <wp:effectExtent l="0" t="0" r="0" b="0"/>
                <wp:docPr id="1128116379" name="Rectangle 31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A5D76E" id="Rectangle 31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CFA6BD5" wp14:editId="1318BFCA">
                <wp:extent cx="304800" cy="304800"/>
                <wp:effectExtent l="0" t="0" r="0" b="0"/>
                <wp:docPr id="643000634" name="Rectangle 3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2B1F9D" id="Rectangle 31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609699CC" w14:textId="77777777" w:rsidR="002D54D5" w:rsidRPr="002D54D5" w:rsidRDefault="002D54D5" w:rsidP="002D54D5">
      <w:r w:rsidRPr="002D54D5">
        <w:rPr>
          <w:b/>
          <w:bCs/>
        </w:rPr>
        <w:t>₹1,025</w:t>
      </w:r>
      <w:r w:rsidRPr="002D54D5">
        <w:t> </w:t>
      </w:r>
      <w:del w:id="49" w:author="Unknown">
        <w:r w:rsidRPr="002D54D5">
          <w:delText>₹1,653</w:delText>
        </w:r>
      </w:del>
    </w:p>
    <w:p w14:paraId="0C96FF14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19%</w:t>
      </w:r>
    </w:p>
    <w:p w14:paraId="17C45F2F" w14:textId="582AA353" w:rsidR="002D54D5" w:rsidRPr="002D54D5" w:rsidRDefault="002D54D5" w:rsidP="002D54D5">
      <w:r w:rsidRPr="002D54D5">
        <w:drawing>
          <wp:inline distT="0" distB="0" distL="0" distR="0" wp14:anchorId="6E07A0C5" wp14:editId="4F82635C">
            <wp:extent cx="1905000" cy="2857500"/>
            <wp:effectExtent l="0" t="0" r="0" b="0"/>
            <wp:docPr id="1719878367" name="Picture 3146" descr="Dog Man 1-6: The Supa Epic Collection: From the Creator of Captain Underpants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43" descr="Dog Man 1-6: The Supa Epic Collection: From the Creator of Captain Underpants">
                      <a:hlinkClick r:id="rId1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45B66" w14:textId="77777777" w:rsidR="002D54D5" w:rsidRPr="002D54D5" w:rsidRDefault="002D54D5" w:rsidP="002D54D5">
      <w:r w:rsidRPr="002D54D5">
        <w:rPr>
          <w:b/>
          <w:bCs/>
        </w:rPr>
        <w:lastRenderedPageBreak/>
        <w:t xml:space="preserve">Dog Man 1-6: The Supa Epic Collection: From the Creator of Captain </w:t>
      </w:r>
      <w:proofErr w:type="spellStart"/>
      <w:r w:rsidRPr="002D54D5">
        <w:rPr>
          <w:b/>
          <w:bCs/>
        </w:rPr>
        <w:t>Underpants</w:t>
      </w:r>
      <w:r w:rsidRPr="002D54D5">
        <w:t>Dav</w:t>
      </w:r>
      <w:proofErr w:type="spellEnd"/>
      <w:r w:rsidRPr="002D54D5">
        <w:t xml:space="preserve"> Pilkey</w:t>
      </w:r>
    </w:p>
    <w:p w14:paraId="67B34346" w14:textId="6E9D8700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35AF8FF7" wp14:editId="42631806">
                <wp:extent cx="304800" cy="304800"/>
                <wp:effectExtent l="0" t="0" r="0" b="0"/>
                <wp:docPr id="205320163" name="Rectangle 31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05F6FE" id="Rectangle 31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B32CDE0" wp14:editId="0D40ECA9">
                <wp:extent cx="304800" cy="304800"/>
                <wp:effectExtent l="0" t="0" r="0" b="0"/>
                <wp:docPr id="1793524753" name="Rectangle 3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F35ED4" id="Rectangle 31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710C75E" wp14:editId="194496FA">
                <wp:extent cx="304800" cy="304800"/>
                <wp:effectExtent l="0" t="0" r="0" b="0"/>
                <wp:docPr id="829814396" name="Rectangle 3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4E52A9" id="Rectangle 31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9BD3572" wp14:editId="73993124">
                <wp:extent cx="304800" cy="304800"/>
                <wp:effectExtent l="0" t="0" r="0" b="0"/>
                <wp:docPr id="307444211" name="Rectangle 3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C96557" id="Rectangle 31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AB81727" wp14:editId="53BED0EB">
                <wp:extent cx="304800" cy="304800"/>
                <wp:effectExtent l="0" t="0" r="0" b="0"/>
                <wp:docPr id="1093619658" name="Rectangle 31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571F07" id="Rectangle 31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35D0A9B" wp14:editId="51BBFA85">
                <wp:extent cx="304800" cy="304800"/>
                <wp:effectExtent l="0" t="0" r="0" b="0"/>
                <wp:docPr id="543925770" name="Rectangle 3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9C382E" id="Rectangle 31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36CDB89" wp14:editId="1D1C4604">
                <wp:extent cx="304800" cy="304800"/>
                <wp:effectExtent l="0" t="0" r="0" b="0"/>
                <wp:docPr id="1054824620" name="Rectangle 31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042209" id="Rectangle 31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22F0119" wp14:editId="3D2423C4">
                <wp:extent cx="304800" cy="304800"/>
                <wp:effectExtent l="0" t="0" r="0" b="0"/>
                <wp:docPr id="1133547129" name="Rectangle 31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555D59" id="Rectangle 31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049C5E5" wp14:editId="1E5D71D8">
                <wp:extent cx="304800" cy="304800"/>
                <wp:effectExtent l="0" t="0" r="0" b="0"/>
                <wp:docPr id="1489217041" name="Rectangle 3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E2763A" id="Rectangle 31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939A34F" wp14:editId="04954C6E">
                <wp:extent cx="304800" cy="304800"/>
                <wp:effectExtent l="0" t="0" r="0" b="0"/>
                <wp:docPr id="837475086" name="Rectangle 31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AE64EF" id="Rectangle 31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533ABB41" wp14:editId="62E474B7">
                <wp:extent cx="304800" cy="304800"/>
                <wp:effectExtent l="0" t="0" r="0" b="0"/>
                <wp:docPr id="137529242" name="Rectangle 3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015933" id="Rectangle 31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6328D1DC" w14:textId="77777777" w:rsidR="002D54D5" w:rsidRPr="002D54D5" w:rsidRDefault="002D54D5" w:rsidP="002D54D5">
      <w:r w:rsidRPr="002D54D5">
        <w:rPr>
          <w:b/>
          <w:bCs/>
        </w:rPr>
        <w:t>₹5,493</w:t>
      </w:r>
      <w:r w:rsidRPr="002D54D5">
        <w:t> </w:t>
      </w:r>
      <w:del w:id="50" w:author="Unknown">
        <w:r w:rsidRPr="002D54D5">
          <w:delText>₹6,781</w:delText>
        </w:r>
      </w:del>
    </w:p>
    <w:p w14:paraId="3007C14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26%</w:t>
      </w:r>
    </w:p>
    <w:p w14:paraId="348FCC1E" w14:textId="6DC4BF51" w:rsidR="002D54D5" w:rsidRPr="002D54D5" w:rsidRDefault="002D54D5" w:rsidP="002D54D5">
      <w:r w:rsidRPr="002D54D5">
        <w:drawing>
          <wp:inline distT="0" distB="0" distL="0" distR="0" wp14:anchorId="0F2E973D" wp14:editId="71D0AE89">
            <wp:extent cx="1905000" cy="2857500"/>
            <wp:effectExtent l="0" t="0" r="0" b="0"/>
            <wp:docPr id="628877758" name="Picture 3134" descr="The Housemaid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55" descr="The Housemaid">
                      <a:hlinkClick r:id="rId1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5B44" w14:textId="77777777" w:rsidR="002D54D5" w:rsidRPr="002D54D5" w:rsidRDefault="002D54D5" w:rsidP="002D54D5">
      <w:r w:rsidRPr="002D54D5">
        <w:rPr>
          <w:b/>
          <w:bCs/>
        </w:rPr>
        <w:t xml:space="preserve">The </w:t>
      </w:r>
      <w:proofErr w:type="spellStart"/>
      <w:r w:rsidRPr="002D54D5">
        <w:rPr>
          <w:b/>
          <w:bCs/>
        </w:rPr>
        <w:t>Housemaid</w:t>
      </w:r>
      <w:r w:rsidRPr="002D54D5">
        <w:t>Freida</w:t>
      </w:r>
      <w:proofErr w:type="spellEnd"/>
      <w:r w:rsidRPr="002D54D5">
        <w:t xml:space="preserve"> McFadden</w:t>
      </w:r>
    </w:p>
    <w:p w14:paraId="2237F44E" w14:textId="2AC2B39C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096CC4D9" wp14:editId="0F3CCE4A">
                <wp:extent cx="304800" cy="304800"/>
                <wp:effectExtent l="0" t="0" r="0" b="0"/>
                <wp:docPr id="727753782" name="Rectangle 3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7295D4" id="Rectangle 31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CC86976" wp14:editId="15527528">
                <wp:extent cx="304800" cy="304800"/>
                <wp:effectExtent l="0" t="0" r="0" b="0"/>
                <wp:docPr id="1972008545" name="Rectangle 3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61D81B" id="Rectangle 31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F82A94A" wp14:editId="69A06359">
                <wp:extent cx="304800" cy="304800"/>
                <wp:effectExtent l="0" t="0" r="0" b="0"/>
                <wp:docPr id="557727316" name="Rectangle 3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2B78E6" id="Rectangle 31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2A5320E" wp14:editId="427C4179">
                <wp:extent cx="304800" cy="304800"/>
                <wp:effectExtent l="0" t="0" r="0" b="0"/>
                <wp:docPr id="15449989" name="Rectangle 3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487DF0" id="Rectangle 31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67E2970" wp14:editId="2C19CDE8">
                <wp:extent cx="304800" cy="304800"/>
                <wp:effectExtent l="0" t="0" r="0" b="0"/>
                <wp:docPr id="1240775607" name="Rectangle 3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3C1FF1" id="Rectangle 31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1088C52" wp14:editId="1955FCD7">
                <wp:extent cx="304800" cy="304800"/>
                <wp:effectExtent l="0" t="0" r="0" b="0"/>
                <wp:docPr id="381761959" name="Rectangle 3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7C0D15" id="Rectangle 31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FFC0F6F" wp14:editId="458F12F4">
                <wp:extent cx="304800" cy="304800"/>
                <wp:effectExtent l="0" t="0" r="0" b="0"/>
                <wp:docPr id="1655728318" name="Rectangle 3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153674" id="Rectangle 31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3E91A06" wp14:editId="2782331E">
                <wp:extent cx="304800" cy="304800"/>
                <wp:effectExtent l="0" t="0" r="0" b="0"/>
                <wp:docPr id="931578945" name="Rectangle 31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2B2E89" id="Rectangle 31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0982609" wp14:editId="3B0201A4">
                <wp:extent cx="304800" cy="304800"/>
                <wp:effectExtent l="0" t="0" r="0" b="0"/>
                <wp:docPr id="721165459" name="Rectangle 3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0A7A6C" id="Rectangle 31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7F7D02E" wp14:editId="1923068F">
                <wp:extent cx="304800" cy="304800"/>
                <wp:effectExtent l="0" t="0" r="0" b="0"/>
                <wp:docPr id="621816552" name="Rectangle 3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8B0C87" id="Rectangle 31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57A41B71" w14:textId="77777777" w:rsidR="002D54D5" w:rsidRPr="002D54D5" w:rsidRDefault="002D54D5" w:rsidP="002D54D5">
      <w:r w:rsidRPr="002D54D5">
        <w:rPr>
          <w:b/>
          <w:bCs/>
        </w:rPr>
        <w:t>₹802</w:t>
      </w:r>
      <w:r w:rsidRPr="002D54D5">
        <w:t> </w:t>
      </w:r>
      <w:del w:id="51" w:author="Unknown">
        <w:r w:rsidRPr="002D54D5">
          <w:delText>₹1,084</w:delText>
        </w:r>
      </w:del>
    </w:p>
    <w:p w14:paraId="4DBDA65A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32%</w:t>
      </w:r>
    </w:p>
    <w:p w14:paraId="7FA39E89" w14:textId="049914CC" w:rsidR="002D54D5" w:rsidRPr="002D54D5" w:rsidRDefault="002D54D5" w:rsidP="002D54D5">
      <w:r w:rsidRPr="002D54D5">
        <w:lastRenderedPageBreak/>
        <w:drawing>
          <wp:inline distT="0" distB="0" distL="0" distR="0" wp14:anchorId="38FA554B" wp14:editId="624177AD">
            <wp:extent cx="1905000" cy="2857500"/>
            <wp:effectExtent l="0" t="0" r="0" b="0"/>
            <wp:docPr id="1814643818" name="Picture 3123" descr="The 5 AM Club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6" descr="The 5 AM Club">
                      <a:hlinkClick r:id="rId1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5F7CA" w14:textId="77777777" w:rsidR="002D54D5" w:rsidRPr="002D54D5" w:rsidRDefault="002D54D5" w:rsidP="002D54D5">
      <w:r w:rsidRPr="002D54D5">
        <w:rPr>
          <w:b/>
          <w:bCs/>
        </w:rPr>
        <w:t xml:space="preserve">The 5 AM </w:t>
      </w:r>
      <w:proofErr w:type="spellStart"/>
      <w:r w:rsidRPr="002D54D5">
        <w:rPr>
          <w:b/>
          <w:bCs/>
        </w:rPr>
        <w:t>Club</w:t>
      </w:r>
      <w:r w:rsidRPr="002D54D5">
        <w:t>Robin</w:t>
      </w:r>
      <w:proofErr w:type="spellEnd"/>
      <w:r w:rsidRPr="002D54D5">
        <w:t xml:space="preserve"> Sharma</w:t>
      </w:r>
    </w:p>
    <w:p w14:paraId="56FFCA56" w14:textId="76FEDAB0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6A6FD41" wp14:editId="0AEB112E">
                <wp:extent cx="304800" cy="304800"/>
                <wp:effectExtent l="0" t="0" r="0" b="0"/>
                <wp:docPr id="2045012991" name="Rectangle 3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D1412C" id="Rectangle 31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F4E8CBD" wp14:editId="32C93AE1">
                <wp:extent cx="304800" cy="304800"/>
                <wp:effectExtent l="0" t="0" r="0" b="0"/>
                <wp:docPr id="204220569" name="Rectangle 3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17717F" id="Rectangle 31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37A1EAF" wp14:editId="18DCAB5F">
                <wp:extent cx="304800" cy="304800"/>
                <wp:effectExtent l="0" t="0" r="0" b="0"/>
                <wp:docPr id="1217075677" name="Rectangle 3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4D16B4" id="Rectangle 31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EF7C1F6" wp14:editId="1B38DDBF">
                <wp:extent cx="304800" cy="304800"/>
                <wp:effectExtent l="0" t="0" r="0" b="0"/>
                <wp:docPr id="1958444799" name="Rectangle 3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AD367A" id="Rectangle 31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1D908E3" wp14:editId="63C16A30">
                <wp:extent cx="304800" cy="304800"/>
                <wp:effectExtent l="0" t="0" r="0" b="0"/>
                <wp:docPr id="947547577" name="Rectangle 31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64166A" id="Rectangle 31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E368C28" wp14:editId="2A38518F">
                <wp:extent cx="304800" cy="304800"/>
                <wp:effectExtent l="0" t="0" r="0" b="0"/>
                <wp:docPr id="1848509152" name="Rectangle 31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7159B4" id="Rectangle 31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DABD45F" wp14:editId="2CA4EAB0">
                <wp:extent cx="304800" cy="304800"/>
                <wp:effectExtent l="0" t="0" r="0" b="0"/>
                <wp:docPr id="1816563927" name="Rectangle 31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F50979" id="Rectangle 31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3FEF20B" wp14:editId="5859B1CC">
                <wp:extent cx="304800" cy="304800"/>
                <wp:effectExtent l="0" t="0" r="0" b="0"/>
                <wp:docPr id="1321032162" name="Rectangle 3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011066" id="Rectangle 31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69845F2" wp14:editId="3FA7927A">
                <wp:extent cx="304800" cy="304800"/>
                <wp:effectExtent l="0" t="0" r="0" b="0"/>
                <wp:docPr id="1878185475" name="Rectangle 3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9CCB29" id="Rectangle 31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AC0265D" wp14:editId="229E0BBF">
                <wp:extent cx="304800" cy="304800"/>
                <wp:effectExtent l="0" t="0" r="0" b="0"/>
                <wp:docPr id="156287108" name="Rectangle 3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BBA96F" id="Rectangle 31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mc:AlternateContent>
          <mc:Choice Requires="wps">
            <w:drawing>
              <wp:inline distT="0" distB="0" distL="0" distR="0" wp14:anchorId="088C8246" wp14:editId="5F3E9411">
                <wp:extent cx="304800" cy="304800"/>
                <wp:effectExtent l="0" t="0" r="0" b="0"/>
                <wp:docPr id="774082056" name="Rectangle 3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6BA3F3" id="Rectangle 31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2E0229CC" w14:textId="77777777" w:rsidR="002D54D5" w:rsidRPr="002D54D5" w:rsidRDefault="002D54D5" w:rsidP="002D54D5">
      <w:r w:rsidRPr="002D54D5">
        <w:rPr>
          <w:b/>
          <w:bCs/>
        </w:rPr>
        <w:t>₹1,254</w:t>
      </w:r>
      <w:r w:rsidRPr="002D54D5">
        <w:t> </w:t>
      </w:r>
      <w:del w:id="52" w:author="Unknown">
        <w:r w:rsidRPr="002D54D5">
          <w:delText>₹1,844</w:delText>
        </w:r>
      </w:del>
    </w:p>
    <w:p w14:paraId="240A47C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29%</w:t>
      </w:r>
    </w:p>
    <w:p w14:paraId="39719BBA" w14:textId="41C1B7D4" w:rsidR="002D54D5" w:rsidRPr="002D54D5" w:rsidRDefault="002D54D5" w:rsidP="002D54D5">
      <w:r w:rsidRPr="002D54D5">
        <w:drawing>
          <wp:inline distT="0" distB="0" distL="0" distR="0" wp14:anchorId="116E6BA8" wp14:editId="3D4CAE26">
            <wp:extent cx="1905000" cy="2857500"/>
            <wp:effectExtent l="0" t="0" r="0" b="0"/>
            <wp:docPr id="1409904764" name="Picture 3111" descr="Verity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78" descr="Verity">
                      <a:hlinkClick r:id="rId1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00C01" w14:textId="77777777" w:rsidR="002D54D5" w:rsidRPr="002D54D5" w:rsidRDefault="002D54D5" w:rsidP="002D54D5">
      <w:proofErr w:type="spellStart"/>
      <w:r w:rsidRPr="002D54D5">
        <w:rPr>
          <w:b/>
          <w:bCs/>
        </w:rPr>
        <w:t>Verity</w:t>
      </w:r>
      <w:r w:rsidRPr="002D54D5">
        <w:t>Colleen</w:t>
      </w:r>
      <w:proofErr w:type="spellEnd"/>
      <w:r w:rsidRPr="002D54D5">
        <w:t xml:space="preserve"> Hoover</w:t>
      </w:r>
    </w:p>
    <w:p w14:paraId="23896F9C" w14:textId="730810A3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5424D6A9" wp14:editId="05CBB5BF">
                <wp:extent cx="304800" cy="304800"/>
                <wp:effectExtent l="0" t="0" r="0" b="0"/>
                <wp:docPr id="2067819539" name="Rectangle 3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907CE1" id="Rectangle 31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44BE7F0" wp14:editId="6E103AFF">
                <wp:extent cx="304800" cy="304800"/>
                <wp:effectExtent l="0" t="0" r="0" b="0"/>
                <wp:docPr id="1307971177" name="Rectangle 3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B22B92" id="Rectangle 31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F0DB42A" wp14:editId="23D610D5">
                <wp:extent cx="304800" cy="304800"/>
                <wp:effectExtent l="0" t="0" r="0" b="0"/>
                <wp:docPr id="284758298" name="Rectangle 3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6AFC5C" id="Rectangle 31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BC557CC" wp14:editId="102BF7A9">
                <wp:extent cx="304800" cy="304800"/>
                <wp:effectExtent l="0" t="0" r="0" b="0"/>
                <wp:docPr id="1492745767" name="Rectangle 3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81A2E1" id="Rectangle 31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CC5EAD9" wp14:editId="7FF1274C">
                <wp:extent cx="304800" cy="304800"/>
                <wp:effectExtent l="0" t="0" r="0" b="0"/>
                <wp:docPr id="297308175" name="Rectangle 3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C18905" id="Rectangle 31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FCF7A72" wp14:editId="6EF39B20">
                <wp:extent cx="304800" cy="304800"/>
                <wp:effectExtent l="0" t="0" r="0" b="0"/>
                <wp:docPr id="94671357" name="Rectangle 3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BD009E" id="Rectangle 31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5994BBE" wp14:editId="0620577C">
                <wp:extent cx="304800" cy="304800"/>
                <wp:effectExtent l="0" t="0" r="0" b="0"/>
                <wp:docPr id="607618519" name="Rectangle 3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5B1D17" id="Rectangle 31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4FB9A2E" wp14:editId="3948E6BE">
                <wp:extent cx="304800" cy="304800"/>
                <wp:effectExtent l="0" t="0" r="0" b="0"/>
                <wp:docPr id="791350693" name="Rectangle 3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E29963" id="Rectangle 31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356AE9B" wp14:editId="19559A0C">
                <wp:extent cx="304800" cy="304800"/>
                <wp:effectExtent l="0" t="0" r="0" b="0"/>
                <wp:docPr id="1015342847" name="Rectangle 3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DB9FC3" id="Rectangle 31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F752642" wp14:editId="6703ACD4">
                <wp:extent cx="304800" cy="304800"/>
                <wp:effectExtent l="0" t="0" r="0" b="0"/>
                <wp:docPr id="1051231758" name="Rectangle 3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22C6A6" id="Rectangle 31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mc:AlternateContent>
          <mc:Choice Requires="wps">
            <w:drawing>
              <wp:inline distT="0" distB="0" distL="0" distR="0" wp14:anchorId="3C49836D" wp14:editId="474B9352">
                <wp:extent cx="304800" cy="304800"/>
                <wp:effectExtent l="0" t="0" r="0" b="0"/>
                <wp:docPr id="1607648853" name="Rectangle 3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2A8F78" id="Rectangle 31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6A8B8711" w14:textId="77777777" w:rsidR="002D54D5" w:rsidRPr="002D54D5" w:rsidRDefault="002D54D5" w:rsidP="002D54D5">
      <w:r w:rsidRPr="002D54D5">
        <w:rPr>
          <w:b/>
          <w:bCs/>
        </w:rPr>
        <w:t>₹283</w:t>
      </w:r>
      <w:r w:rsidRPr="002D54D5">
        <w:t> </w:t>
      </w:r>
      <w:del w:id="53" w:author="Unknown">
        <w:r w:rsidRPr="002D54D5">
          <w:delText>₹399</w:delText>
        </w:r>
      </w:del>
    </w:p>
    <w:p w14:paraId="05C9776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30%</w:t>
      </w:r>
    </w:p>
    <w:p w14:paraId="1CF5CD22" w14:textId="44CA34DB" w:rsidR="002D54D5" w:rsidRPr="002D54D5" w:rsidRDefault="002D54D5" w:rsidP="002D54D5">
      <w:r w:rsidRPr="002D54D5">
        <w:drawing>
          <wp:inline distT="0" distB="0" distL="0" distR="0" wp14:anchorId="6B43B114" wp14:editId="77BDBB5F">
            <wp:extent cx="1905000" cy="2857500"/>
            <wp:effectExtent l="0" t="0" r="0" b="0"/>
            <wp:docPr id="1360890156" name="Picture 3099" descr="World’s Greatest Books For Personal Growth &amp; Wealth (Set of 4 Books) : Perfect Motivational Gift Set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0" descr="World’s Greatest Books For Personal Growth &amp; Wealth (Set of 4 Books) : Perfect Motivational Gift Set">
                      <a:hlinkClick r:id="rId1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B65B9" w14:textId="77777777" w:rsidR="002D54D5" w:rsidRPr="002D54D5" w:rsidRDefault="002D54D5" w:rsidP="002D54D5">
      <w:r w:rsidRPr="002D54D5">
        <w:rPr>
          <w:b/>
          <w:bCs/>
        </w:rPr>
        <w:t>World’s Greatest Books For Personal Growth &amp; Wealth (Set of 4 Books</w:t>
      </w:r>
      <w:proofErr w:type="gramStart"/>
      <w:r w:rsidRPr="002D54D5">
        <w:rPr>
          <w:b/>
          <w:bCs/>
        </w:rPr>
        <w:t>) :</w:t>
      </w:r>
      <w:proofErr w:type="gramEnd"/>
      <w:r w:rsidRPr="002D54D5">
        <w:rPr>
          <w:b/>
          <w:bCs/>
        </w:rPr>
        <w:t xml:space="preserve"> Perfect Motivational Gift </w:t>
      </w:r>
      <w:proofErr w:type="spellStart"/>
      <w:r w:rsidRPr="002D54D5">
        <w:rPr>
          <w:b/>
          <w:bCs/>
        </w:rPr>
        <w:t>Set</w:t>
      </w:r>
      <w:r w:rsidRPr="002D54D5">
        <w:t>Dale</w:t>
      </w:r>
      <w:proofErr w:type="spellEnd"/>
      <w:r w:rsidRPr="002D54D5">
        <w:t xml:space="preserve"> Carnegie, Napoleon Hill, </w:t>
      </w:r>
      <w:proofErr w:type="spellStart"/>
      <w:r w:rsidRPr="002D54D5">
        <w:t>Dr.</w:t>
      </w:r>
      <w:proofErr w:type="spellEnd"/>
      <w:r w:rsidRPr="002D54D5">
        <w:t xml:space="preserve"> Joseph Murphy &amp; George S. Clason</w:t>
      </w:r>
    </w:p>
    <w:p w14:paraId="420A31EA" w14:textId="27B3074C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1EED4D38" wp14:editId="6EF42818">
                <wp:extent cx="304800" cy="304800"/>
                <wp:effectExtent l="0" t="0" r="0" b="0"/>
                <wp:docPr id="1273243780" name="Rectangle 30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A0828D" id="Rectangle 30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0B8280D" wp14:editId="48CD51B5">
                <wp:extent cx="304800" cy="304800"/>
                <wp:effectExtent l="0" t="0" r="0" b="0"/>
                <wp:docPr id="1222994143" name="Rectangle 30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7425E7" id="Rectangle 30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3E531E0" wp14:editId="1C738F28">
                <wp:extent cx="304800" cy="304800"/>
                <wp:effectExtent l="0" t="0" r="0" b="0"/>
                <wp:docPr id="912565946" name="Rectangle 30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62888B" id="Rectangle 30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AB705DE" wp14:editId="0C208D03">
                <wp:extent cx="304800" cy="304800"/>
                <wp:effectExtent l="0" t="0" r="0" b="0"/>
                <wp:docPr id="446463833" name="Rectangle 30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D549FD" id="Rectangle 30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A68BE90" wp14:editId="32BCF0CE">
                <wp:extent cx="304800" cy="304800"/>
                <wp:effectExtent l="0" t="0" r="0" b="0"/>
                <wp:docPr id="1203041685" name="Rectangle 30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604362" id="Rectangle 30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F635489" wp14:editId="0F299764">
                <wp:extent cx="304800" cy="304800"/>
                <wp:effectExtent l="0" t="0" r="0" b="0"/>
                <wp:docPr id="1245491559" name="Rectangle 30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ABB281" id="Rectangle 30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0AEC46A" wp14:editId="49E59D98">
                <wp:extent cx="304800" cy="304800"/>
                <wp:effectExtent l="0" t="0" r="0" b="0"/>
                <wp:docPr id="900995795" name="Rectangle 30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D06067" id="Rectangle 30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BB1FCA2" wp14:editId="45F06751">
                <wp:extent cx="304800" cy="304800"/>
                <wp:effectExtent l="0" t="0" r="0" b="0"/>
                <wp:docPr id="931946298" name="Rectangle 30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0E091E" id="Rectangle 30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635C2DE" wp14:editId="2B7BD78D">
                <wp:extent cx="304800" cy="304800"/>
                <wp:effectExtent l="0" t="0" r="0" b="0"/>
                <wp:docPr id="1523762085" name="Rectangle 30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F13401" id="Rectangle 30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781ADC5" wp14:editId="23D19D6F">
                <wp:extent cx="304800" cy="304800"/>
                <wp:effectExtent l="0" t="0" r="0" b="0"/>
                <wp:docPr id="1784540653" name="Rectangle 30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FC0CFA" id="Rectangle 30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4.6</w:t>
      </w:r>
      <w:r w:rsidRPr="002D54D5">
        <mc:AlternateContent>
          <mc:Choice Requires="wps">
            <w:drawing>
              <wp:inline distT="0" distB="0" distL="0" distR="0" wp14:anchorId="14F4206E" wp14:editId="104EE9AF">
                <wp:extent cx="304800" cy="304800"/>
                <wp:effectExtent l="0" t="0" r="0" b="0"/>
                <wp:docPr id="231404599" name="Rectangle 30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BDF28A" id="Rectangle 30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(15)</w:t>
      </w:r>
    </w:p>
    <w:p w14:paraId="1C29B155" w14:textId="77777777" w:rsidR="002D54D5" w:rsidRPr="002D54D5" w:rsidRDefault="002D54D5" w:rsidP="002D54D5">
      <w:r w:rsidRPr="002D54D5">
        <w:rPr>
          <w:b/>
          <w:bCs/>
        </w:rPr>
        <w:t>₹489</w:t>
      </w:r>
      <w:r w:rsidRPr="002D54D5">
        <w:t> </w:t>
      </w:r>
      <w:del w:id="54" w:author="Unknown">
        <w:r w:rsidRPr="002D54D5">
          <w:delText>₹699</w:delText>
        </w:r>
      </w:del>
    </w:p>
    <w:p w14:paraId="0684BCC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33%</w:t>
      </w:r>
    </w:p>
    <w:p w14:paraId="2D4A1EC4" w14:textId="27B0610D" w:rsidR="002D54D5" w:rsidRPr="002D54D5" w:rsidRDefault="002D54D5" w:rsidP="002D54D5">
      <w:r w:rsidRPr="002D54D5">
        <w:drawing>
          <wp:inline distT="0" distB="0" distL="0" distR="0" wp14:anchorId="748CE8D6" wp14:editId="6093F87B">
            <wp:extent cx="1905000" cy="2857500"/>
            <wp:effectExtent l="0" t="0" r="0" b="0"/>
            <wp:docPr id="1440044607" name="Picture 3087" descr="Roald Dahl Collection 16 Books Box Set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2" descr="Roald Dahl Collection 16 Books Box Set">
                      <a:hlinkClick r:id="rId1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B1933" w14:textId="77777777" w:rsidR="002D54D5" w:rsidRPr="002D54D5" w:rsidRDefault="002D54D5" w:rsidP="002D54D5">
      <w:r w:rsidRPr="002D54D5">
        <w:rPr>
          <w:b/>
          <w:bCs/>
        </w:rPr>
        <w:t xml:space="preserve">Roald Dahl Collection 16 Books Box </w:t>
      </w:r>
      <w:proofErr w:type="spellStart"/>
      <w:r w:rsidRPr="002D54D5">
        <w:rPr>
          <w:b/>
          <w:bCs/>
        </w:rPr>
        <w:t>Set</w:t>
      </w:r>
      <w:r w:rsidRPr="002D54D5">
        <w:t>Roald</w:t>
      </w:r>
      <w:proofErr w:type="spellEnd"/>
      <w:r w:rsidRPr="002D54D5">
        <w:t xml:space="preserve"> Dahl</w:t>
      </w:r>
    </w:p>
    <w:p w14:paraId="665284C1" w14:textId="737714CA" w:rsidR="002D54D5" w:rsidRPr="002D54D5" w:rsidRDefault="002D54D5" w:rsidP="002D54D5">
      <w:r w:rsidRPr="002D54D5">
        <w:lastRenderedPageBreak/>
        <mc:AlternateContent>
          <mc:Choice Requires="wps">
            <w:drawing>
              <wp:inline distT="0" distB="0" distL="0" distR="0" wp14:anchorId="5CCD4184" wp14:editId="21451D05">
                <wp:extent cx="304800" cy="304800"/>
                <wp:effectExtent l="0" t="0" r="0" b="0"/>
                <wp:docPr id="855912395" name="Rectangle 30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26CC7D" id="Rectangle 30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95754D2" wp14:editId="1A507998">
                <wp:extent cx="304800" cy="304800"/>
                <wp:effectExtent l="0" t="0" r="0" b="0"/>
                <wp:docPr id="51833940" name="Rectangle 30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1BAA22" id="Rectangle 30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65DDD66" wp14:editId="026A5A3A">
                <wp:extent cx="304800" cy="304800"/>
                <wp:effectExtent l="0" t="0" r="0" b="0"/>
                <wp:docPr id="1906850603" name="Rectangle 30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1A30C2" id="Rectangle 30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A03551D" wp14:editId="03A1351B">
                <wp:extent cx="304800" cy="304800"/>
                <wp:effectExtent l="0" t="0" r="0" b="0"/>
                <wp:docPr id="881578497" name="Rectangle 30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7262CF" id="Rectangle 30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CE5292D" wp14:editId="3BE532A9">
                <wp:extent cx="304800" cy="304800"/>
                <wp:effectExtent l="0" t="0" r="0" b="0"/>
                <wp:docPr id="338240786" name="Rectangle 30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B9D843" id="Rectangle 30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E6995E9" wp14:editId="282E59B3">
                <wp:extent cx="304800" cy="304800"/>
                <wp:effectExtent l="0" t="0" r="0" b="0"/>
                <wp:docPr id="1658599029" name="Rectangle 30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AFDFE7" id="Rectangle 30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3A90182" wp14:editId="2B7CDD82">
                <wp:extent cx="304800" cy="304800"/>
                <wp:effectExtent l="0" t="0" r="0" b="0"/>
                <wp:docPr id="1121830395" name="Rectangle 30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A972E9" id="Rectangle 30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5ABA76C" wp14:editId="3B066CA5">
                <wp:extent cx="304800" cy="304800"/>
                <wp:effectExtent l="0" t="0" r="0" b="0"/>
                <wp:docPr id="1929793673" name="Rectangle 30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6E11DA" id="Rectangle 30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542DA36" wp14:editId="64A62C4B">
                <wp:extent cx="304800" cy="304800"/>
                <wp:effectExtent l="0" t="0" r="0" b="0"/>
                <wp:docPr id="1851581533" name="Rectangle 30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491811" id="Rectangle 30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0BA2CC0" wp14:editId="614EA4A4">
                <wp:extent cx="304800" cy="304800"/>
                <wp:effectExtent l="0" t="0" r="0" b="0"/>
                <wp:docPr id="1290706066" name="Rectangle 30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B403B6" id="Rectangle 30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mc:AlternateContent>
          <mc:Choice Requires="wps">
            <w:drawing>
              <wp:inline distT="0" distB="0" distL="0" distR="0" wp14:anchorId="01538125" wp14:editId="5AC2A1F2">
                <wp:extent cx="304800" cy="304800"/>
                <wp:effectExtent l="0" t="0" r="0" b="0"/>
                <wp:docPr id="1796144155" name="Rectangle 30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CF0CA9" id="Rectangle 30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(4)</w:t>
      </w:r>
    </w:p>
    <w:p w14:paraId="06BBC80B" w14:textId="77777777" w:rsidR="002D54D5" w:rsidRPr="002D54D5" w:rsidRDefault="002D54D5" w:rsidP="002D54D5">
      <w:r w:rsidRPr="002D54D5">
        <w:rPr>
          <w:b/>
          <w:bCs/>
        </w:rPr>
        <w:t>₹3,349</w:t>
      </w:r>
      <w:r w:rsidRPr="002D54D5">
        <w:t> </w:t>
      </w:r>
      <w:del w:id="55" w:author="Unknown">
        <w:r w:rsidRPr="002D54D5">
          <w:delText>₹4,999</w:delText>
        </w:r>
      </w:del>
    </w:p>
    <w:p w14:paraId="6CF5FEF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22%</w:t>
      </w:r>
    </w:p>
    <w:p w14:paraId="344474E6" w14:textId="41DA2853" w:rsidR="002D54D5" w:rsidRPr="002D54D5" w:rsidRDefault="002D54D5" w:rsidP="002D54D5">
      <w:r w:rsidRPr="002D54D5">
        <w:drawing>
          <wp:inline distT="0" distB="0" distL="0" distR="0" wp14:anchorId="7B8E0F2D" wp14:editId="7BB09F3F">
            <wp:extent cx="1905000" cy="2857500"/>
            <wp:effectExtent l="0" t="0" r="0" b="0"/>
            <wp:docPr id="1404720916" name="Picture 3075" descr="So Good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14" descr="So Good">
                      <a:hlinkClick r:id="rId1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56390" w14:textId="77777777" w:rsidR="002D54D5" w:rsidRPr="002D54D5" w:rsidRDefault="002D54D5" w:rsidP="002D54D5">
      <w:r w:rsidRPr="002D54D5">
        <w:rPr>
          <w:b/>
          <w:bCs/>
        </w:rPr>
        <w:t xml:space="preserve">So </w:t>
      </w:r>
      <w:proofErr w:type="spellStart"/>
      <w:r w:rsidRPr="002D54D5">
        <w:rPr>
          <w:b/>
          <w:bCs/>
        </w:rPr>
        <w:t>Good</w:t>
      </w:r>
      <w:r w:rsidRPr="002D54D5">
        <w:t>Emily</w:t>
      </w:r>
      <w:proofErr w:type="spellEnd"/>
      <w:r w:rsidRPr="002D54D5">
        <w:t xml:space="preserve"> English</w:t>
      </w:r>
    </w:p>
    <w:p w14:paraId="1E095425" w14:textId="0EDD366E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13E93988" wp14:editId="052F9E6C">
                <wp:extent cx="304800" cy="304800"/>
                <wp:effectExtent l="0" t="0" r="0" b="0"/>
                <wp:docPr id="801037222" name="Rectangle 30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184802" id="Rectangle 30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550CB3A" wp14:editId="442E4D58">
                <wp:extent cx="304800" cy="304800"/>
                <wp:effectExtent l="0" t="0" r="0" b="0"/>
                <wp:docPr id="2061842858" name="Rectangle 30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6B2BC8" id="Rectangle 30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7917272" wp14:editId="729A58D8">
                <wp:extent cx="304800" cy="304800"/>
                <wp:effectExtent l="0" t="0" r="0" b="0"/>
                <wp:docPr id="1207014382" name="Rectangle 30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5427FE" id="Rectangle 30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1E05B59" wp14:editId="6A49DB98">
                <wp:extent cx="304800" cy="304800"/>
                <wp:effectExtent l="0" t="0" r="0" b="0"/>
                <wp:docPr id="1741184657" name="Rectangle 3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6FB9E9" id="Rectangle 30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71D60A9" wp14:editId="5C1B3ADA">
                <wp:extent cx="304800" cy="304800"/>
                <wp:effectExtent l="0" t="0" r="0" b="0"/>
                <wp:docPr id="444155101" name="Rectangle 30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C0F09C" id="Rectangle 30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D1232D9" wp14:editId="70527C53">
                <wp:extent cx="304800" cy="304800"/>
                <wp:effectExtent l="0" t="0" r="0" b="0"/>
                <wp:docPr id="1606989111" name="Rectangle 30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525144" id="Rectangle 30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E35879E" wp14:editId="38263FC2">
                <wp:extent cx="304800" cy="304800"/>
                <wp:effectExtent l="0" t="0" r="0" b="0"/>
                <wp:docPr id="1668548402" name="Rectangle 30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EF0ADF" id="Rectangle 30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6A0C1F7" wp14:editId="20F93C8E">
                <wp:extent cx="304800" cy="304800"/>
                <wp:effectExtent l="0" t="0" r="0" b="0"/>
                <wp:docPr id="1653097385" name="Rectangle 30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4B78C1" id="Rectangle 30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03E0D74" wp14:editId="1AEC44CE">
                <wp:extent cx="304800" cy="304800"/>
                <wp:effectExtent l="0" t="0" r="0" b="0"/>
                <wp:docPr id="608738478" name="Rectangle 30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8429E8" id="Rectangle 30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796E41F" wp14:editId="0FDCDB66">
                <wp:extent cx="304800" cy="304800"/>
                <wp:effectExtent l="0" t="0" r="0" b="0"/>
                <wp:docPr id="61381100" name="Rectangle 3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0F9848" id="Rectangle 30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66EDD832" w14:textId="77777777" w:rsidR="002D54D5" w:rsidRPr="002D54D5" w:rsidRDefault="002D54D5" w:rsidP="002D54D5">
      <w:r w:rsidRPr="002D54D5">
        <w:rPr>
          <w:b/>
          <w:bCs/>
        </w:rPr>
        <w:t>₹2,036</w:t>
      </w:r>
      <w:r w:rsidRPr="002D54D5">
        <w:t> </w:t>
      </w:r>
      <w:del w:id="56" w:author="Unknown">
        <w:r w:rsidRPr="002D54D5">
          <w:delText>₹2,610</w:delText>
        </w:r>
      </w:del>
    </w:p>
    <w:p w14:paraId="4D8BDE5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4%</w:t>
      </w:r>
    </w:p>
    <w:p w14:paraId="09DC8F56" w14:textId="05AA24AB" w:rsidR="002D54D5" w:rsidRPr="002D54D5" w:rsidRDefault="002D54D5" w:rsidP="002D54D5">
      <w:r w:rsidRPr="002D54D5">
        <w:drawing>
          <wp:inline distT="0" distB="0" distL="0" distR="0" wp14:anchorId="62BA4FF4" wp14:editId="59F77757">
            <wp:extent cx="1905000" cy="2857500"/>
            <wp:effectExtent l="0" t="0" r="0" b="0"/>
            <wp:docPr id="867348471" name="Picture 3064" descr="$100M Leads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5" descr="$100M Leads">
                      <a:hlinkClick r:id="rId1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39BC6" w14:textId="77777777" w:rsidR="002D54D5" w:rsidRPr="002D54D5" w:rsidRDefault="002D54D5" w:rsidP="002D54D5">
      <w:r w:rsidRPr="002D54D5">
        <w:rPr>
          <w:b/>
          <w:bCs/>
        </w:rPr>
        <w:lastRenderedPageBreak/>
        <w:t xml:space="preserve">$100M </w:t>
      </w:r>
      <w:proofErr w:type="spellStart"/>
      <w:r w:rsidRPr="002D54D5">
        <w:rPr>
          <w:b/>
          <w:bCs/>
        </w:rPr>
        <w:t>Leads</w:t>
      </w:r>
      <w:r w:rsidRPr="002D54D5">
        <w:t>Alex</w:t>
      </w:r>
      <w:proofErr w:type="spellEnd"/>
      <w:r w:rsidRPr="002D54D5">
        <w:t xml:space="preserve"> Hormozi</w:t>
      </w:r>
    </w:p>
    <w:p w14:paraId="072BEA5A" w14:textId="5C8A67E3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209A238D" wp14:editId="5624CAF1">
                <wp:extent cx="304800" cy="304800"/>
                <wp:effectExtent l="0" t="0" r="0" b="0"/>
                <wp:docPr id="1938249438" name="Rectangle 30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7CF969" id="Rectangle 30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4529EE1" wp14:editId="0864ED52">
                <wp:extent cx="304800" cy="304800"/>
                <wp:effectExtent l="0" t="0" r="0" b="0"/>
                <wp:docPr id="816481705" name="Rectangle 30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FF8C6A" id="Rectangle 30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0A60299" wp14:editId="66C06F83">
                <wp:extent cx="304800" cy="304800"/>
                <wp:effectExtent l="0" t="0" r="0" b="0"/>
                <wp:docPr id="1418119620" name="Rectangle 30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74470E" id="Rectangle 30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BBE476C" wp14:editId="60B7F031">
                <wp:extent cx="304800" cy="304800"/>
                <wp:effectExtent l="0" t="0" r="0" b="0"/>
                <wp:docPr id="1479155290" name="Rectangle 30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C55D58" id="Rectangle 30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DC70201" wp14:editId="3A16E35E">
                <wp:extent cx="304800" cy="304800"/>
                <wp:effectExtent l="0" t="0" r="0" b="0"/>
                <wp:docPr id="501077052" name="Rectangle 30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AB676E" id="Rectangle 30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6A4CAD6" wp14:editId="5129CC88">
                <wp:extent cx="304800" cy="304800"/>
                <wp:effectExtent l="0" t="0" r="0" b="0"/>
                <wp:docPr id="1882719391" name="Rectangle 30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A1576A" id="Rectangle 30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B0651DA" wp14:editId="623B7CA5">
                <wp:extent cx="304800" cy="304800"/>
                <wp:effectExtent l="0" t="0" r="0" b="0"/>
                <wp:docPr id="1056509179" name="Rectangle 30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C8612E" id="Rectangle 30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C7EF76F" wp14:editId="6D4C3F2A">
                <wp:extent cx="304800" cy="304800"/>
                <wp:effectExtent l="0" t="0" r="0" b="0"/>
                <wp:docPr id="1030224020" name="Rectangle 30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C5C647" id="Rectangle 30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DE70BA1" wp14:editId="1BCA7937">
                <wp:extent cx="304800" cy="304800"/>
                <wp:effectExtent l="0" t="0" r="0" b="0"/>
                <wp:docPr id="579038972" name="Rectangle 30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51275D" id="Rectangle 30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3B60312" wp14:editId="1E4DFA3C">
                <wp:extent cx="304800" cy="304800"/>
                <wp:effectExtent l="0" t="0" r="0" b="0"/>
                <wp:docPr id="1655333748" name="Rectangle 30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A72373" id="Rectangle 30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3ACA3611" w14:textId="77777777" w:rsidR="002D54D5" w:rsidRPr="002D54D5" w:rsidRDefault="002D54D5" w:rsidP="002D54D5">
      <w:r w:rsidRPr="002D54D5">
        <w:rPr>
          <w:b/>
          <w:bCs/>
        </w:rPr>
        <w:t>₹2,506</w:t>
      </w:r>
      <w:r w:rsidRPr="002D54D5">
        <w:t> </w:t>
      </w:r>
      <w:del w:id="57" w:author="Unknown">
        <w:r w:rsidRPr="002D54D5">
          <w:delText>₹2,610</w:delText>
        </w:r>
      </w:del>
    </w:p>
    <w:p w14:paraId="7A890CEE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33%</w:t>
      </w:r>
    </w:p>
    <w:p w14:paraId="76C1EFBB" w14:textId="580F5300" w:rsidR="002D54D5" w:rsidRPr="002D54D5" w:rsidRDefault="002D54D5" w:rsidP="002D54D5">
      <w:r w:rsidRPr="002D54D5">
        <w:drawing>
          <wp:inline distT="0" distB="0" distL="0" distR="0" wp14:anchorId="68A08C5F" wp14:editId="6CD23A31">
            <wp:extent cx="1905000" cy="2857500"/>
            <wp:effectExtent l="0" t="0" r="0" b="0"/>
            <wp:docPr id="2112297282" name="Picture 3053" descr="Essential Guide to the Dubai Real Estate Market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36" descr="Essential Guide to the Dubai Real Estate Market">
                      <a:hlinkClick r:id="rId1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6E115" w14:textId="77777777" w:rsidR="002D54D5" w:rsidRPr="002D54D5" w:rsidRDefault="002D54D5" w:rsidP="002D54D5">
      <w:r w:rsidRPr="002D54D5">
        <w:rPr>
          <w:b/>
          <w:bCs/>
        </w:rPr>
        <w:t xml:space="preserve">Essential Guide to the Dubai Real Estate </w:t>
      </w:r>
      <w:proofErr w:type="spellStart"/>
      <w:r w:rsidRPr="002D54D5">
        <w:rPr>
          <w:b/>
          <w:bCs/>
        </w:rPr>
        <w:t>Market</w:t>
      </w:r>
      <w:r w:rsidRPr="002D54D5">
        <w:t>Michael</w:t>
      </w:r>
      <w:proofErr w:type="spellEnd"/>
      <w:r w:rsidRPr="002D54D5">
        <w:t xml:space="preserve"> Waters</w:t>
      </w:r>
    </w:p>
    <w:p w14:paraId="4DC597C1" w14:textId="07DC77F7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236199C" wp14:editId="31A451A2">
                <wp:extent cx="304800" cy="304800"/>
                <wp:effectExtent l="0" t="0" r="0" b="0"/>
                <wp:docPr id="178664353" name="Rectangle 30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577CBD" id="Rectangle 30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081749A" wp14:editId="5265F0D8">
                <wp:extent cx="304800" cy="304800"/>
                <wp:effectExtent l="0" t="0" r="0" b="0"/>
                <wp:docPr id="1983367983" name="Rectangle 30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B59D6D" id="Rectangle 30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1630666" wp14:editId="0C93CFB1">
                <wp:extent cx="304800" cy="304800"/>
                <wp:effectExtent l="0" t="0" r="0" b="0"/>
                <wp:docPr id="1247439407" name="Rectangle 30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4440E9" id="Rectangle 30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EF93159" wp14:editId="182492B8">
                <wp:extent cx="304800" cy="304800"/>
                <wp:effectExtent l="0" t="0" r="0" b="0"/>
                <wp:docPr id="1356654163" name="Rectangle 3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42A885" id="Rectangle 30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8E7094F" wp14:editId="02C6FC19">
                <wp:extent cx="304800" cy="304800"/>
                <wp:effectExtent l="0" t="0" r="0" b="0"/>
                <wp:docPr id="2076357958" name="Rectangle 30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7B13C6" id="Rectangle 30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25CFDC9" wp14:editId="25E145D0">
                <wp:extent cx="304800" cy="304800"/>
                <wp:effectExtent l="0" t="0" r="0" b="0"/>
                <wp:docPr id="1480350481" name="Rectangle 30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3A3D8B" id="Rectangle 30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480B294" wp14:editId="0E00ED56">
                <wp:extent cx="304800" cy="304800"/>
                <wp:effectExtent l="0" t="0" r="0" b="0"/>
                <wp:docPr id="172440430" name="Rectangle 30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5DCB3A" id="Rectangle 30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84FB834" wp14:editId="3B1C0879">
                <wp:extent cx="304800" cy="304800"/>
                <wp:effectExtent l="0" t="0" r="0" b="0"/>
                <wp:docPr id="935401912" name="Rectangle 30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56542B" id="Rectangle 30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55A649A" wp14:editId="5FEABFE0">
                <wp:extent cx="304800" cy="304800"/>
                <wp:effectExtent l="0" t="0" r="0" b="0"/>
                <wp:docPr id="554616749" name="Rectangle 3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DAF6F6" id="Rectangle 30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7D24D40" wp14:editId="64C81F6C">
                <wp:extent cx="304800" cy="304800"/>
                <wp:effectExtent l="0" t="0" r="0" b="0"/>
                <wp:docPr id="538713921" name="Rectangle 30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BB4216" id="Rectangle 30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305B98A3" w14:textId="77777777" w:rsidR="002D54D5" w:rsidRPr="002D54D5" w:rsidRDefault="002D54D5" w:rsidP="002D54D5">
      <w:r w:rsidRPr="002D54D5">
        <w:rPr>
          <w:b/>
          <w:bCs/>
        </w:rPr>
        <w:t>₹3,439</w:t>
      </w:r>
      <w:r w:rsidRPr="002D54D5">
        <w:t> </w:t>
      </w:r>
      <w:del w:id="58" w:author="Unknown">
        <w:r w:rsidRPr="002D54D5">
          <w:delText>₹5,133</w:delText>
        </w:r>
      </w:del>
    </w:p>
    <w:p w14:paraId="44FB70A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31%</w:t>
      </w:r>
    </w:p>
    <w:p w14:paraId="7D1E2696" w14:textId="58997D69" w:rsidR="002D54D5" w:rsidRPr="002D54D5" w:rsidRDefault="002D54D5" w:rsidP="002D54D5">
      <w:r w:rsidRPr="002D54D5">
        <w:lastRenderedPageBreak/>
        <w:drawing>
          <wp:inline distT="0" distB="0" distL="0" distR="0" wp14:anchorId="19EA59E8" wp14:editId="143F39CF">
            <wp:extent cx="1905000" cy="2857500"/>
            <wp:effectExtent l="0" t="0" r="0" b="0"/>
            <wp:docPr id="1080337909" name="Picture 3042" descr="The First 90 Days, Updated and Expanded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47" descr="The First 90 Days, Updated and Expanded">
                      <a:hlinkClick r:id="rId1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B39DD" w14:textId="77777777" w:rsidR="002D54D5" w:rsidRPr="002D54D5" w:rsidRDefault="002D54D5" w:rsidP="002D54D5">
      <w:r w:rsidRPr="002D54D5">
        <w:rPr>
          <w:b/>
          <w:bCs/>
        </w:rPr>
        <w:t xml:space="preserve">The First 90 Days, Updated and </w:t>
      </w:r>
      <w:proofErr w:type="spellStart"/>
      <w:r w:rsidRPr="002D54D5">
        <w:rPr>
          <w:b/>
          <w:bCs/>
        </w:rPr>
        <w:t>Expanded</w:t>
      </w:r>
      <w:r w:rsidRPr="002D54D5">
        <w:t>Michael</w:t>
      </w:r>
      <w:proofErr w:type="spellEnd"/>
      <w:r w:rsidRPr="002D54D5">
        <w:t xml:space="preserve"> Watkins</w:t>
      </w:r>
    </w:p>
    <w:p w14:paraId="11A78005" w14:textId="004981A2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4E87E1F6" wp14:editId="7E3632D8">
                <wp:extent cx="304800" cy="304800"/>
                <wp:effectExtent l="0" t="0" r="0" b="0"/>
                <wp:docPr id="1101263086" name="Rectangle 30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7E2979" id="Rectangle 30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DF47B8C" wp14:editId="467A1BE4">
                <wp:extent cx="304800" cy="304800"/>
                <wp:effectExtent l="0" t="0" r="0" b="0"/>
                <wp:docPr id="1371247587" name="Rectangle 30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5865DE" id="Rectangle 30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7349A41" wp14:editId="2707C3D0">
                <wp:extent cx="304800" cy="304800"/>
                <wp:effectExtent l="0" t="0" r="0" b="0"/>
                <wp:docPr id="1983505659" name="Rectangle 30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623943" id="Rectangle 30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80E74C5" wp14:editId="17D0AE38">
                <wp:extent cx="304800" cy="304800"/>
                <wp:effectExtent l="0" t="0" r="0" b="0"/>
                <wp:docPr id="759859633" name="Rectangle 30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B83651" id="Rectangle 30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DA29C81" wp14:editId="49C26A10">
                <wp:extent cx="304800" cy="304800"/>
                <wp:effectExtent l="0" t="0" r="0" b="0"/>
                <wp:docPr id="457341199" name="Rectangle 30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FB3573" id="Rectangle 30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25AF347" wp14:editId="15A2A1A4">
                <wp:extent cx="304800" cy="304800"/>
                <wp:effectExtent l="0" t="0" r="0" b="0"/>
                <wp:docPr id="1067267404" name="Rectangle 3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78E13F" id="Rectangle 30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633D2A5" wp14:editId="4DACF060">
                <wp:extent cx="304800" cy="304800"/>
                <wp:effectExtent l="0" t="0" r="0" b="0"/>
                <wp:docPr id="1636839380" name="Rectangle 30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BD7498" id="Rectangle 30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D24D456" wp14:editId="3545CA2B">
                <wp:extent cx="304800" cy="304800"/>
                <wp:effectExtent l="0" t="0" r="0" b="0"/>
                <wp:docPr id="1022541968" name="Rectangle 30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F8BBA0" id="Rectangle 30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8F2E3A0" wp14:editId="58BEDDAB">
                <wp:extent cx="304800" cy="304800"/>
                <wp:effectExtent l="0" t="0" r="0" b="0"/>
                <wp:docPr id="1888154995" name="Rectangle 3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5FAD25" id="Rectangle 30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91338AE" wp14:editId="70B3637C">
                <wp:extent cx="304800" cy="304800"/>
                <wp:effectExtent l="0" t="0" r="0" b="0"/>
                <wp:docPr id="2132813398" name="Rectangle 30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06FE77" id="Rectangle 30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mc:AlternateContent>
          <mc:Choice Requires="wps">
            <w:drawing>
              <wp:inline distT="0" distB="0" distL="0" distR="0" wp14:anchorId="217256F6" wp14:editId="6898CBEF">
                <wp:extent cx="304800" cy="304800"/>
                <wp:effectExtent l="0" t="0" r="0" b="0"/>
                <wp:docPr id="169457750" name="Rectangle 30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A19CBB" id="Rectangle 30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61E70426" w14:textId="77777777" w:rsidR="002D54D5" w:rsidRPr="002D54D5" w:rsidRDefault="002D54D5" w:rsidP="002D54D5">
      <w:r w:rsidRPr="002D54D5">
        <w:rPr>
          <w:b/>
          <w:bCs/>
        </w:rPr>
        <w:t>₹827</w:t>
      </w:r>
      <w:r w:rsidRPr="002D54D5">
        <w:t> </w:t>
      </w:r>
      <w:del w:id="59" w:author="Unknown">
        <w:r w:rsidRPr="002D54D5">
          <w:delText>₹1,199</w:delText>
        </w:r>
      </w:del>
    </w:p>
    <w:p w14:paraId="769718D1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1DA0032A" w14:textId="5E842179" w:rsidR="002D54D5" w:rsidRPr="002D54D5" w:rsidRDefault="002D54D5" w:rsidP="002D54D5">
      <w:r w:rsidRPr="002D54D5">
        <w:drawing>
          <wp:inline distT="0" distB="0" distL="0" distR="0" wp14:anchorId="3A7ED67C" wp14:editId="744A3946">
            <wp:extent cx="1905000" cy="2857500"/>
            <wp:effectExtent l="0" t="0" r="0" b="0"/>
            <wp:docPr id="1372216815" name="Picture 3030" descr="Start With Why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59" descr="Start With Why">
                      <a:hlinkClick r:id="rId1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611D7" w14:textId="77777777" w:rsidR="002D54D5" w:rsidRPr="002D54D5" w:rsidRDefault="002D54D5" w:rsidP="002D54D5">
      <w:r w:rsidRPr="002D54D5">
        <w:rPr>
          <w:b/>
          <w:bCs/>
        </w:rPr>
        <w:t xml:space="preserve">Start With </w:t>
      </w:r>
      <w:proofErr w:type="spellStart"/>
      <w:r w:rsidRPr="002D54D5">
        <w:rPr>
          <w:b/>
          <w:bCs/>
        </w:rPr>
        <w:t>Why</w:t>
      </w:r>
      <w:r w:rsidRPr="002D54D5">
        <w:t>Simon</w:t>
      </w:r>
      <w:proofErr w:type="spellEnd"/>
      <w:r w:rsidRPr="002D54D5">
        <w:t xml:space="preserve"> Sinek</w:t>
      </w:r>
    </w:p>
    <w:p w14:paraId="640725B1" w14:textId="0EF0715A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2EF738F3" wp14:editId="300D728E">
                <wp:extent cx="304800" cy="304800"/>
                <wp:effectExtent l="0" t="0" r="0" b="0"/>
                <wp:docPr id="1651840268" name="Rectangle 30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90B8A6" id="Rectangle 30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D509D50" wp14:editId="4E08ED5B">
                <wp:extent cx="304800" cy="304800"/>
                <wp:effectExtent l="0" t="0" r="0" b="0"/>
                <wp:docPr id="933420067" name="Rectangle 30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8EDE77" id="Rectangle 30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8AFFA7F" wp14:editId="5A3732BE">
                <wp:extent cx="304800" cy="304800"/>
                <wp:effectExtent l="0" t="0" r="0" b="0"/>
                <wp:docPr id="1804815560" name="Rectangle 30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6849D9" id="Rectangle 30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229E4AF" wp14:editId="577AD9C8">
                <wp:extent cx="304800" cy="304800"/>
                <wp:effectExtent l="0" t="0" r="0" b="0"/>
                <wp:docPr id="923790621" name="Rectangle 3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87D2F1" id="Rectangle 30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C36BB81" wp14:editId="503709DB">
                <wp:extent cx="304800" cy="304800"/>
                <wp:effectExtent l="0" t="0" r="0" b="0"/>
                <wp:docPr id="777296264" name="Rectangle 30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66E18C" id="Rectangle 30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AC42AF8" wp14:editId="01EF4148">
                <wp:extent cx="304800" cy="304800"/>
                <wp:effectExtent l="0" t="0" r="0" b="0"/>
                <wp:docPr id="143192127" name="Rectangle 30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65D528" id="Rectangle 30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2B11D2D" wp14:editId="4520FA2A">
                <wp:extent cx="304800" cy="304800"/>
                <wp:effectExtent l="0" t="0" r="0" b="0"/>
                <wp:docPr id="1782755326" name="Rectangle 3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49FB66" id="Rectangle 30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FB8F9D9" wp14:editId="5576D121">
                <wp:extent cx="304800" cy="304800"/>
                <wp:effectExtent l="0" t="0" r="0" b="0"/>
                <wp:docPr id="1847032458" name="Rectangle 30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037DF5" id="Rectangle 30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655E401" wp14:editId="35EA2BB7">
                <wp:extent cx="304800" cy="304800"/>
                <wp:effectExtent l="0" t="0" r="0" b="0"/>
                <wp:docPr id="630384329" name="Rectangle 30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650211" id="Rectangle 30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818E309" wp14:editId="1AAEA8B7">
                <wp:extent cx="304800" cy="304800"/>
                <wp:effectExtent l="0" t="0" r="0" b="0"/>
                <wp:docPr id="1864588372" name="Rectangle 30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A0DE01" id="Rectangle 30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4DCAC708" wp14:editId="6E5A3606">
                <wp:extent cx="304800" cy="304800"/>
                <wp:effectExtent l="0" t="0" r="0" b="0"/>
                <wp:docPr id="1685238086" name="Rectangle 3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D6D4A9" id="Rectangle 30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(4)</w:t>
      </w:r>
    </w:p>
    <w:p w14:paraId="013DE72C" w14:textId="77777777" w:rsidR="002D54D5" w:rsidRPr="002D54D5" w:rsidRDefault="002D54D5" w:rsidP="002D54D5">
      <w:r w:rsidRPr="002D54D5">
        <w:rPr>
          <w:b/>
          <w:bCs/>
        </w:rPr>
        <w:t>₹489</w:t>
      </w:r>
      <w:r w:rsidRPr="002D54D5">
        <w:t> </w:t>
      </w:r>
      <w:del w:id="60" w:author="Unknown">
        <w:r w:rsidRPr="002D54D5">
          <w:delText>₹699</w:delText>
        </w:r>
      </w:del>
    </w:p>
    <w:p w14:paraId="3EDA3DB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29%</w:t>
      </w:r>
    </w:p>
    <w:p w14:paraId="557EF1FF" w14:textId="4F05EC3E" w:rsidR="002D54D5" w:rsidRPr="002D54D5" w:rsidRDefault="002D54D5" w:rsidP="002D54D5">
      <w:r w:rsidRPr="002D54D5">
        <w:drawing>
          <wp:inline distT="0" distB="0" distL="0" distR="0" wp14:anchorId="774253EC" wp14:editId="3621F021">
            <wp:extent cx="1905000" cy="2857500"/>
            <wp:effectExtent l="0" t="0" r="0" b="0"/>
            <wp:docPr id="1870880861" name="Picture 3018" descr="The Silent Patient">
              <a:hlinkClick xmlns:a="http://schemas.openxmlformats.org/drawingml/2006/main" r:id="rId1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71" descr="The Silent Patient">
                      <a:hlinkClick r:id="rId1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69862" w14:textId="77777777" w:rsidR="002D54D5" w:rsidRPr="002D54D5" w:rsidRDefault="002D54D5" w:rsidP="002D54D5">
      <w:r w:rsidRPr="002D54D5">
        <w:rPr>
          <w:b/>
          <w:bCs/>
        </w:rPr>
        <w:t xml:space="preserve">The Silent </w:t>
      </w:r>
      <w:proofErr w:type="spellStart"/>
      <w:r w:rsidRPr="002D54D5">
        <w:rPr>
          <w:b/>
          <w:bCs/>
        </w:rPr>
        <w:t>Patient</w:t>
      </w:r>
      <w:r w:rsidRPr="002D54D5">
        <w:t>Alex</w:t>
      </w:r>
      <w:proofErr w:type="spellEnd"/>
      <w:r w:rsidRPr="002D54D5">
        <w:t xml:space="preserve"> Michaelides</w:t>
      </w:r>
    </w:p>
    <w:p w14:paraId="37E0ABCA" w14:textId="62AD8C3F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469A72A7" wp14:editId="3B2056C5">
                <wp:extent cx="304800" cy="304800"/>
                <wp:effectExtent l="0" t="0" r="0" b="0"/>
                <wp:docPr id="718700176" name="Rectangle 30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DC304A" id="Rectangle 30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E2D5C7E" wp14:editId="306BD444">
                <wp:extent cx="304800" cy="304800"/>
                <wp:effectExtent l="0" t="0" r="0" b="0"/>
                <wp:docPr id="353225861" name="Rectangle 30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5BD88C" id="Rectangle 30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D420FDD" wp14:editId="335A2AA9">
                <wp:extent cx="304800" cy="304800"/>
                <wp:effectExtent l="0" t="0" r="0" b="0"/>
                <wp:docPr id="1251206150" name="Rectangle 30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BCAE0A" id="Rectangle 30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A674CB5" wp14:editId="194C81CE">
                <wp:extent cx="304800" cy="304800"/>
                <wp:effectExtent l="0" t="0" r="0" b="0"/>
                <wp:docPr id="1913136514" name="Rectangle 30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E8C10E" id="Rectangle 30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7F670CE" wp14:editId="4C18E092">
                <wp:extent cx="304800" cy="304800"/>
                <wp:effectExtent l="0" t="0" r="0" b="0"/>
                <wp:docPr id="543589306" name="Rectangle 30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B4091F" id="Rectangle 30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4525965" wp14:editId="2FEEDA3F">
                <wp:extent cx="304800" cy="304800"/>
                <wp:effectExtent l="0" t="0" r="0" b="0"/>
                <wp:docPr id="277961865" name="Rectangle 30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AF5B97" id="Rectangle 30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63C20E6" wp14:editId="3E6243DE">
                <wp:extent cx="304800" cy="304800"/>
                <wp:effectExtent l="0" t="0" r="0" b="0"/>
                <wp:docPr id="1863680219" name="Rectangle 30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D722D6" id="Rectangle 30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BC71403" wp14:editId="029244D0">
                <wp:extent cx="304800" cy="304800"/>
                <wp:effectExtent l="0" t="0" r="0" b="0"/>
                <wp:docPr id="1538140949" name="Rectangle 30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702504" id="Rectangle 30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F57859E" wp14:editId="7171E838">
                <wp:extent cx="304800" cy="304800"/>
                <wp:effectExtent l="0" t="0" r="0" b="0"/>
                <wp:docPr id="1760426750" name="Rectangle 30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B6AB44" id="Rectangle 30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BADBFAA" wp14:editId="1E33A6EA">
                <wp:extent cx="304800" cy="304800"/>
                <wp:effectExtent l="0" t="0" r="0" b="0"/>
                <wp:docPr id="1714679462" name="Rectangle 30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8D6824" id="Rectangle 30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4.0</w:t>
      </w:r>
      <w:r w:rsidRPr="002D54D5">
        <mc:AlternateContent>
          <mc:Choice Requires="wps">
            <w:drawing>
              <wp:inline distT="0" distB="0" distL="0" distR="0" wp14:anchorId="439E9840" wp14:editId="732CA059">
                <wp:extent cx="304800" cy="304800"/>
                <wp:effectExtent l="0" t="0" r="0" b="0"/>
                <wp:docPr id="503875938" name="Rectangle 30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1EE97E" id="Rectangle 30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(4)</w:t>
      </w:r>
    </w:p>
    <w:p w14:paraId="412B231A" w14:textId="77777777" w:rsidR="002D54D5" w:rsidRPr="002D54D5" w:rsidRDefault="002D54D5" w:rsidP="002D54D5">
      <w:r w:rsidRPr="002D54D5">
        <w:rPr>
          <w:b/>
          <w:bCs/>
        </w:rPr>
        <w:t>₹283</w:t>
      </w:r>
      <w:r w:rsidRPr="002D54D5">
        <w:t> </w:t>
      </w:r>
      <w:del w:id="61" w:author="Unknown">
        <w:r w:rsidRPr="002D54D5">
          <w:delText>₹399</w:delText>
        </w:r>
      </w:del>
    </w:p>
    <w:p w14:paraId="2EEE683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38%</w:t>
      </w:r>
    </w:p>
    <w:p w14:paraId="0B203882" w14:textId="3D59D5B7" w:rsidR="002D54D5" w:rsidRPr="002D54D5" w:rsidRDefault="002D54D5" w:rsidP="002D54D5">
      <w:r w:rsidRPr="002D54D5">
        <w:drawing>
          <wp:inline distT="0" distB="0" distL="0" distR="0" wp14:anchorId="3643B1A2" wp14:editId="572EE6D1">
            <wp:extent cx="1905000" cy="2857500"/>
            <wp:effectExtent l="0" t="0" r="0" b="0"/>
            <wp:docPr id="2027055910" name="Picture 3006" descr="Live Beautiful">
              <a:hlinkClick xmlns:a="http://schemas.openxmlformats.org/drawingml/2006/main" r:id="rId1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83" descr="Live Beautiful">
                      <a:hlinkClick r:id="rId1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48DBE" w14:textId="77777777" w:rsidR="002D54D5" w:rsidRPr="002D54D5" w:rsidRDefault="002D54D5" w:rsidP="002D54D5">
      <w:r w:rsidRPr="002D54D5">
        <w:rPr>
          <w:b/>
          <w:bCs/>
        </w:rPr>
        <w:t xml:space="preserve">Live </w:t>
      </w:r>
      <w:proofErr w:type="spellStart"/>
      <w:r w:rsidRPr="002D54D5">
        <w:rPr>
          <w:b/>
          <w:bCs/>
        </w:rPr>
        <w:t>Beautiful</w:t>
      </w:r>
      <w:r w:rsidRPr="002D54D5">
        <w:t>Athena</w:t>
      </w:r>
      <w:proofErr w:type="spellEnd"/>
      <w:r w:rsidRPr="002D54D5">
        <w:t xml:space="preserve"> Calderone</w:t>
      </w:r>
    </w:p>
    <w:p w14:paraId="0B5EACE9" w14:textId="65214AA3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5E025A48" wp14:editId="02F3FC43">
                <wp:extent cx="304800" cy="304800"/>
                <wp:effectExtent l="0" t="0" r="0" b="0"/>
                <wp:docPr id="1145357663" name="Rectangle 30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F8A6CA" id="Rectangle 30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B4E7278" wp14:editId="6D3A371A">
                <wp:extent cx="304800" cy="304800"/>
                <wp:effectExtent l="0" t="0" r="0" b="0"/>
                <wp:docPr id="259155432" name="Rectangle 30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93CBC9" id="Rectangle 30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B8A382B" wp14:editId="7096FCA2">
                <wp:extent cx="304800" cy="304800"/>
                <wp:effectExtent l="0" t="0" r="0" b="0"/>
                <wp:docPr id="1312790285" name="Rectangle 30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F32389" id="Rectangle 30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099838A" wp14:editId="1B88065F">
                <wp:extent cx="304800" cy="304800"/>
                <wp:effectExtent l="0" t="0" r="0" b="0"/>
                <wp:docPr id="1018630468" name="Rectangle 30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66CD6F" id="Rectangle 30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C582EA2" wp14:editId="3456021A">
                <wp:extent cx="304800" cy="304800"/>
                <wp:effectExtent l="0" t="0" r="0" b="0"/>
                <wp:docPr id="4861538" name="Rectangle 30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35CD3D" id="Rectangle 30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E01CD19" wp14:editId="47825F49">
                <wp:extent cx="304800" cy="304800"/>
                <wp:effectExtent l="0" t="0" r="0" b="0"/>
                <wp:docPr id="226027034" name="Rectangle 30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80A97C" id="Rectangle 30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6262686" wp14:editId="6732A3AE">
                <wp:extent cx="304800" cy="304800"/>
                <wp:effectExtent l="0" t="0" r="0" b="0"/>
                <wp:docPr id="339137862" name="Rectangle 29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8865CA" id="Rectangle 29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0A0D8FF" wp14:editId="2665FA80">
                <wp:extent cx="304800" cy="304800"/>
                <wp:effectExtent l="0" t="0" r="0" b="0"/>
                <wp:docPr id="868972291" name="Rectangle 29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B4FD8C" id="Rectangle 29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5B15AD9" wp14:editId="4F1EB355">
                <wp:extent cx="304800" cy="304800"/>
                <wp:effectExtent l="0" t="0" r="0" b="0"/>
                <wp:docPr id="1216362571" name="Rectangle 29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EA9CD1" id="Rectangle 29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FF6F0BF" wp14:editId="2A78AC94">
                <wp:extent cx="304800" cy="304800"/>
                <wp:effectExtent l="0" t="0" r="0" b="0"/>
                <wp:docPr id="708116581" name="Rectangle 29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F997AF" id="Rectangle 29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3F7EDF40" wp14:editId="62669529">
                <wp:extent cx="304800" cy="304800"/>
                <wp:effectExtent l="0" t="0" r="0" b="0"/>
                <wp:docPr id="2129984684" name="Rectangle 29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3BDC07" id="Rectangle 29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4A1C15ED" w14:textId="77777777" w:rsidR="002D54D5" w:rsidRPr="002D54D5" w:rsidRDefault="002D54D5" w:rsidP="002D54D5">
      <w:r w:rsidRPr="002D54D5">
        <w:rPr>
          <w:b/>
          <w:bCs/>
        </w:rPr>
        <w:lastRenderedPageBreak/>
        <w:t>₹2,433</w:t>
      </w:r>
      <w:r w:rsidRPr="002D54D5">
        <w:t> </w:t>
      </w:r>
      <w:del w:id="62" w:author="Unknown">
        <w:r w:rsidRPr="002D54D5">
          <w:delText>₹3,924</w:delText>
        </w:r>
      </w:del>
    </w:p>
    <w:p w14:paraId="3281F02D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3DE7C856" w14:textId="738CE8F3" w:rsidR="002D54D5" w:rsidRPr="002D54D5" w:rsidRDefault="002D54D5" w:rsidP="002D54D5">
      <w:r w:rsidRPr="002D54D5">
        <w:drawing>
          <wp:inline distT="0" distB="0" distL="0" distR="0" wp14:anchorId="01476A81" wp14:editId="5426E786">
            <wp:extent cx="1905000" cy="2857500"/>
            <wp:effectExtent l="0" t="0" r="0" b="0"/>
            <wp:docPr id="446834853" name="Picture 2994" descr="Art of War (Deluxe Hardbound Edition)">
              <a:hlinkClick xmlns:a="http://schemas.openxmlformats.org/drawingml/2006/main" r:id="rId1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95" descr="Art of War (Deluxe Hardbound Edition)">
                      <a:hlinkClick r:id="rId1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6AD9" w14:textId="77777777" w:rsidR="002D54D5" w:rsidRPr="002D54D5" w:rsidRDefault="002D54D5" w:rsidP="002D54D5">
      <w:r w:rsidRPr="002D54D5">
        <w:rPr>
          <w:b/>
          <w:bCs/>
        </w:rPr>
        <w:t xml:space="preserve">Art of War (Deluxe Hardbound </w:t>
      </w:r>
      <w:proofErr w:type="gramStart"/>
      <w:r w:rsidRPr="002D54D5">
        <w:rPr>
          <w:b/>
          <w:bCs/>
        </w:rPr>
        <w:t>Edition)</w:t>
      </w:r>
      <w:r w:rsidRPr="002D54D5">
        <w:t>Sun</w:t>
      </w:r>
      <w:proofErr w:type="gramEnd"/>
      <w:r w:rsidRPr="002D54D5">
        <w:t xml:space="preserve"> Tzu</w:t>
      </w:r>
    </w:p>
    <w:p w14:paraId="37F8FE58" w14:textId="63690BE3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2BCD7895" wp14:editId="6A26892A">
                <wp:extent cx="304800" cy="304800"/>
                <wp:effectExtent l="0" t="0" r="0" b="0"/>
                <wp:docPr id="428681230" name="Rectangle 29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9FD9D4" id="Rectangle 29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497BBEF" wp14:editId="7FD65B34">
                <wp:extent cx="304800" cy="304800"/>
                <wp:effectExtent l="0" t="0" r="0" b="0"/>
                <wp:docPr id="629053301" name="Rectangle 29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AF44D8" id="Rectangle 29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C116999" wp14:editId="2C2E05C0">
                <wp:extent cx="304800" cy="304800"/>
                <wp:effectExtent l="0" t="0" r="0" b="0"/>
                <wp:docPr id="1044787899" name="Rectangle 29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EAB15D" id="Rectangle 29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30CE364" wp14:editId="02C942FB">
                <wp:extent cx="304800" cy="304800"/>
                <wp:effectExtent l="0" t="0" r="0" b="0"/>
                <wp:docPr id="1000463796" name="Rectangle 29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12FD22" id="Rectangle 29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07C5C87" wp14:editId="33D87D89">
                <wp:extent cx="304800" cy="304800"/>
                <wp:effectExtent l="0" t="0" r="0" b="0"/>
                <wp:docPr id="1014084462" name="Rectangle 29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CE9241" id="Rectangle 29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DF681C8" wp14:editId="1D6063E8">
                <wp:extent cx="304800" cy="304800"/>
                <wp:effectExtent l="0" t="0" r="0" b="0"/>
                <wp:docPr id="801492568" name="Rectangle 29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1E0A01" id="Rectangle 29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4DDAE38" wp14:editId="306FFD52">
                <wp:extent cx="304800" cy="304800"/>
                <wp:effectExtent l="0" t="0" r="0" b="0"/>
                <wp:docPr id="1244731992" name="Rectangle 29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0D2DF7" id="Rectangle 29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7718F02" wp14:editId="3312893E">
                <wp:extent cx="304800" cy="304800"/>
                <wp:effectExtent l="0" t="0" r="0" b="0"/>
                <wp:docPr id="1676976001" name="Rectangle 29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0157F0" id="Rectangle 29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A881272" wp14:editId="0DE7B647">
                <wp:extent cx="304800" cy="304800"/>
                <wp:effectExtent l="0" t="0" r="0" b="0"/>
                <wp:docPr id="933817861" name="Rectangle 29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39FA3D" id="Rectangle 29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1388DA2" wp14:editId="20813ABE">
                <wp:extent cx="304800" cy="304800"/>
                <wp:effectExtent l="0" t="0" r="0" b="0"/>
                <wp:docPr id="715359465" name="Rectangle 29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CFFAC9" id="Rectangle 29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4.7</w:t>
      </w:r>
      <w:r w:rsidRPr="002D54D5">
        <mc:AlternateContent>
          <mc:Choice Requires="wps">
            <w:drawing>
              <wp:inline distT="0" distB="0" distL="0" distR="0" wp14:anchorId="519E611C" wp14:editId="7BE8E7C7">
                <wp:extent cx="304800" cy="304800"/>
                <wp:effectExtent l="0" t="0" r="0" b="0"/>
                <wp:docPr id="1567390564" name="Rectangle 29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3C00A1" id="Rectangle 29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66424504" w14:textId="77777777" w:rsidR="002D54D5" w:rsidRPr="002D54D5" w:rsidRDefault="002D54D5" w:rsidP="002D54D5">
      <w:r w:rsidRPr="002D54D5">
        <w:rPr>
          <w:b/>
          <w:bCs/>
        </w:rPr>
        <w:t>₹1,035</w:t>
      </w:r>
      <w:r w:rsidRPr="002D54D5">
        <w:t> </w:t>
      </w:r>
      <w:del w:id="63" w:author="Unknown">
        <w:r w:rsidRPr="002D54D5">
          <w:delText>₹1,479</w:delText>
        </w:r>
      </w:del>
    </w:p>
    <w:p w14:paraId="175E9C7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35%</w:t>
      </w:r>
    </w:p>
    <w:p w14:paraId="23A67926" w14:textId="5A71DB16" w:rsidR="002D54D5" w:rsidRPr="002D54D5" w:rsidRDefault="002D54D5" w:rsidP="002D54D5">
      <w:r w:rsidRPr="002D54D5">
        <w:drawing>
          <wp:inline distT="0" distB="0" distL="0" distR="0" wp14:anchorId="4400402B" wp14:editId="0476BE5E">
            <wp:extent cx="1905000" cy="2857500"/>
            <wp:effectExtent l="0" t="0" r="0" b="0"/>
            <wp:docPr id="1907014212" name="Picture 2982" descr="Holly Jackson box set">
              <a:hlinkClick xmlns:a="http://schemas.openxmlformats.org/drawingml/2006/main" r:id="rId1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07" descr="Holly Jackson box set">
                      <a:hlinkClick r:id="rId1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26572" w14:textId="77777777" w:rsidR="002D54D5" w:rsidRPr="002D54D5" w:rsidRDefault="002D54D5" w:rsidP="002D54D5">
      <w:r w:rsidRPr="002D54D5">
        <w:rPr>
          <w:b/>
          <w:bCs/>
        </w:rPr>
        <w:t xml:space="preserve">Holly Jackson box </w:t>
      </w:r>
      <w:proofErr w:type="spellStart"/>
      <w:r w:rsidRPr="002D54D5">
        <w:rPr>
          <w:b/>
          <w:bCs/>
        </w:rPr>
        <w:t>set</w:t>
      </w:r>
      <w:r w:rsidRPr="002D54D5">
        <w:t>Holly</w:t>
      </w:r>
      <w:proofErr w:type="spellEnd"/>
      <w:r w:rsidRPr="002D54D5">
        <w:t xml:space="preserve"> Jackson</w:t>
      </w:r>
    </w:p>
    <w:p w14:paraId="597A9A8F" w14:textId="4A955A23" w:rsidR="002D54D5" w:rsidRPr="002D54D5" w:rsidRDefault="002D54D5" w:rsidP="002D54D5">
      <w:r w:rsidRPr="002D54D5">
        <w:lastRenderedPageBreak/>
        <mc:AlternateContent>
          <mc:Choice Requires="wps">
            <w:drawing>
              <wp:inline distT="0" distB="0" distL="0" distR="0" wp14:anchorId="58AA9905" wp14:editId="2E59EAE7">
                <wp:extent cx="304800" cy="304800"/>
                <wp:effectExtent l="0" t="0" r="0" b="0"/>
                <wp:docPr id="370491315" name="Rectangle 29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B42561" id="Rectangle 29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3BD4822" wp14:editId="01063281">
                <wp:extent cx="304800" cy="304800"/>
                <wp:effectExtent l="0" t="0" r="0" b="0"/>
                <wp:docPr id="1503969434" name="Rectangle 29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40C926" id="Rectangle 29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F8508BC" wp14:editId="3C5248D0">
                <wp:extent cx="304800" cy="304800"/>
                <wp:effectExtent l="0" t="0" r="0" b="0"/>
                <wp:docPr id="1565183081" name="Rectangle 29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9CBC65" id="Rectangle 29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DACD99C" wp14:editId="17B52745">
                <wp:extent cx="304800" cy="304800"/>
                <wp:effectExtent l="0" t="0" r="0" b="0"/>
                <wp:docPr id="1680259514" name="Rectangle 29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49BEA4" id="Rectangle 29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B24E9D3" wp14:editId="4C0C0966">
                <wp:extent cx="304800" cy="304800"/>
                <wp:effectExtent l="0" t="0" r="0" b="0"/>
                <wp:docPr id="2143706690" name="Rectangle 29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B0C625" id="Rectangle 29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22B0751" wp14:editId="79F65D24">
                <wp:extent cx="304800" cy="304800"/>
                <wp:effectExtent l="0" t="0" r="0" b="0"/>
                <wp:docPr id="1903181397" name="Rectangle 29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3BB6FF" id="Rectangle 29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7C462B9" wp14:editId="5556F39F">
                <wp:extent cx="304800" cy="304800"/>
                <wp:effectExtent l="0" t="0" r="0" b="0"/>
                <wp:docPr id="665883535" name="Rectangle 29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C0E0EF" id="Rectangle 29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40C4B2A" wp14:editId="0759CC4C">
                <wp:extent cx="304800" cy="304800"/>
                <wp:effectExtent l="0" t="0" r="0" b="0"/>
                <wp:docPr id="1935429550" name="Rectangle 29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4C8B55" id="Rectangle 29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6AC830C" wp14:editId="313F9220">
                <wp:extent cx="304800" cy="304800"/>
                <wp:effectExtent l="0" t="0" r="0" b="0"/>
                <wp:docPr id="672807443" name="Rectangle 29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656B1D" id="Rectangle 29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32C0F57" wp14:editId="02257441">
                <wp:extent cx="304800" cy="304800"/>
                <wp:effectExtent l="0" t="0" r="0" b="0"/>
                <wp:docPr id="834273574" name="Rectangle 29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4B0FF6" id="Rectangle 29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mc:AlternateContent>
          <mc:Choice Requires="wps">
            <w:drawing>
              <wp:inline distT="0" distB="0" distL="0" distR="0" wp14:anchorId="7C556E58" wp14:editId="0349F33E">
                <wp:extent cx="304800" cy="304800"/>
                <wp:effectExtent l="0" t="0" r="0" b="0"/>
                <wp:docPr id="458608110" name="Rectangle 29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D28780" id="Rectangle 29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4F88391D" w14:textId="77777777" w:rsidR="002D54D5" w:rsidRPr="002D54D5" w:rsidRDefault="002D54D5" w:rsidP="002D54D5">
      <w:r w:rsidRPr="002D54D5">
        <w:rPr>
          <w:b/>
          <w:bCs/>
        </w:rPr>
        <w:t>₹909</w:t>
      </w:r>
      <w:r w:rsidRPr="002D54D5">
        <w:t> </w:t>
      </w:r>
      <w:del w:id="64" w:author="Unknown">
        <w:r w:rsidRPr="002D54D5">
          <w:delText>₹1,399</w:delText>
        </w:r>
      </w:del>
    </w:p>
    <w:p w14:paraId="3803ED38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38%</w:t>
      </w:r>
    </w:p>
    <w:p w14:paraId="09B05577" w14:textId="7C4FC4F5" w:rsidR="002D54D5" w:rsidRPr="002D54D5" w:rsidRDefault="002D54D5" w:rsidP="002D54D5">
      <w:r w:rsidRPr="002D54D5">
        <w:drawing>
          <wp:inline distT="0" distB="0" distL="0" distR="0" wp14:anchorId="74771BFA" wp14:editId="757DF5E8">
            <wp:extent cx="1905000" cy="2857500"/>
            <wp:effectExtent l="0" t="0" r="0" b="0"/>
            <wp:docPr id="341653891" name="Picture 2970" descr="Five Dysfunctions of a Team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9" descr="Five Dysfunctions of a Team">
                      <a:hlinkClick r:id="rId1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B5AB8" w14:textId="77777777" w:rsidR="002D54D5" w:rsidRPr="002D54D5" w:rsidRDefault="002D54D5" w:rsidP="002D54D5">
      <w:r w:rsidRPr="002D54D5">
        <w:rPr>
          <w:b/>
          <w:bCs/>
        </w:rPr>
        <w:t xml:space="preserve">Five Dysfunctions of a </w:t>
      </w:r>
      <w:proofErr w:type="spellStart"/>
      <w:r w:rsidRPr="002D54D5">
        <w:rPr>
          <w:b/>
          <w:bCs/>
        </w:rPr>
        <w:t>Team</w:t>
      </w:r>
      <w:r w:rsidRPr="002D54D5">
        <w:t>Patrick</w:t>
      </w:r>
      <w:proofErr w:type="spellEnd"/>
      <w:r w:rsidRPr="002D54D5">
        <w:t xml:space="preserve"> Lencioni</w:t>
      </w:r>
    </w:p>
    <w:p w14:paraId="3064304B" w14:textId="74B34DA0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18794952" wp14:editId="3C8C7D65">
                <wp:extent cx="304800" cy="304800"/>
                <wp:effectExtent l="0" t="0" r="0" b="0"/>
                <wp:docPr id="290673488" name="Rectangle 29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5C5015" id="Rectangle 29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FFEA03C" wp14:editId="28B7703C">
                <wp:extent cx="304800" cy="304800"/>
                <wp:effectExtent l="0" t="0" r="0" b="0"/>
                <wp:docPr id="1662387867" name="Rectangle 29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0CDF2A" id="Rectangle 29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65608A5" wp14:editId="59A9929F">
                <wp:extent cx="304800" cy="304800"/>
                <wp:effectExtent l="0" t="0" r="0" b="0"/>
                <wp:docPr id="1212814615" name="Rectangle 29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569BEC" id="Rectangle 29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D967CAF" wp14:editId="51B8136C">
                <wp:extent cx="304800" cy="304800"/>
                <wp:effectExtent l="0" t="0" r="0" b="0"/>
                <wp:docPr id="2109923524" name="Rectangle 29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7442BE" id="Rectangle 29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139F7C6" wp14:editId="2012502E">
                <wp:extent cx="304800" cy="304800"/>
                <wp:effectExtent l="0" t="0" r="0" b="0"/>
                <wp:docPr id="785501012" name="Rectangle 29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90AC94" id="Rectangle 29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7E35B99" wp14:editId="42EC8969">
                <wp:extent cx="304800" cy="304800"/>
                <wp:effectExtent l="0" t="0" r="0" b="0"/>
                <wp:docPr id="470391701" name="Rectangle 29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7AA00E" id="Rectangle 29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83DA8F1" wp14:editId="70152538">
                <wp:extent cx="304800" cy="304800"/>
                <wp:effectExtent l="0" t="0" r="0" b="0"/>
                <wp:docPr id="1682107419" name="Rectangle 29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A96C7F" id="Rectangle 29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086ED69" wp14:editId="2305B2D0">
                <wp:extent cx="304800" cy="304800"/>
                <wp:effectExtent l="0" t="0" r="0" b="0"/>
                <wp:docPr id="47765526" name="Rectangle 29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CD7B6C" id="Rectangle 29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34E900A" wp14:editId="2C0D2F0D">
                <wp:extent cx="304800" cy="304800"/>
                <wp:effectExtent l="0" t="0" r="0" b="0"/>
                <wp:docPr id="1406721840" name="Rectangle 29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D4AD90" id="Rectangle 29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7F8A0A2" wp14:editId="3442D9FB">
                <wp:extent cx="304800" cy="304800"/>
                <wp:effectExtent l="0" t="0" r="0" b="0"/>
                <wp:docPr id="369695428" name="Rectangle 29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A6A638" id="Rectangle 29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583727E3" wp14:editId="0677936A">
                <wp:extent cx="304800" cy="304800"/>
                <wp:effectExtent l="0" t="0" r="0" b="0"/>
                <wp:docPr id="1534612747" name="Rectangle 2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E2D03D" id="Rectangle 29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0E9D72DC" w14:textId="77777777" w:rsidR="002D54D5" w:rsidRPr="002D54D5" w:rsidRDefault="002D54D5" w:rsidP="002D54D5">
      <w:r w:rsidRPr="002D54D5">
        <w:rPr>
          <w:b/>
          <w:bCs/>
        </w:rPr>
        <w:t>₹1,456</w:t>
      </w:r>
      <w:r w:rsidRPr="002D54D5">
        <w:t> </w:t>
      </w:r>
      <w:del w:id="65" w:author="Unknown">
        <w:r w:rsidRPr="002D54D5">
          <w:delText>₹2,349</w:delText>
        </w:r>
      </w:del>
    </w:p>
    <w:p w14:paraId="494C0B9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16%</w:t>
      </w:r>
    </w:p>
    <w:p w14:paraId="05652CAC" w14:textId="319745B5" w:rsidR="002D54D5" w:rsidRPr="002D54D5" w:rsidRDefault="002D54D5" w:rsidP="002D54D5">
      <w:r w:rsidRPr="002D54D5">
        <w:drawing>
          <wp:inline distT="0" distB="0" distL="0" distR="0" wp14:anchorId="570222C7" wp14:editId="57173D4B">
            <wp:extent cx="1905000" cy="2857500"/>
            <wp:effectExtent l="0" t="0" r="0" b="0"/>
            <wp:docPr id="1509648200" name="Picture 2958" descr="National Geographic Kids Why?">
              <a:hlinkClick xmlns:a="http://schemas.openxmlformats.org/drawingml/2006/main" r:id="rId1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1" descr="National Geographic Kids Why?">
                      <a:hlinkClick r:id="rId1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F7849" w14:textId="77777777" w:rsidR="002D54D5" w:rsidRPr="002D54D5" w:rsidRDefault="002D54D5" w:rsidP="002D54D5">
      <w:r w:rsidRPr="002D54D5">
        <w:rPr>
          <w:b/>
          <w:bCs/>
        </w:rPr>
        <w:lastRenderedPageBreak/>
        <w:t xml:space="preserve">National Geographic Kids </w:t>
      </w:r>
      <w:proofErr w:type="spellStart"/>
      <w:proofErr w:type="gramStart"/>
      <w:r w:rsidRPr="002D54D5">
        <w:rPr>
          <w:b/>
          <w:bCs/>
        </w:rPr>
        <w:t>Why?</w:t>
      </w:r>
      <w:r w:rsidRPr="002D54D5">
        <w:t>Crispin</w:t>
      </w:r>
      <w:proofErr w:type="spellEnd"/>
      <w:proofErr w:type="gramEnd"/>
      <w:r w:rsidRPr="002D54D5">
        <w:t xml:space="preserve"> Boyer</w:t>
      </w:r>
    </w:p>
    <w:p w14:paraId="70664C07" w14:textId="70A392CD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07FD1B0A" wp14:editId="0312506A">
                <wp:extent cx="304800" cy="304800"/>
                <wp:effectExtent l="0" t="0" r="0" b="0"/>
                <wp:docPr id="1495402728" name="Rectangle 29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51D45C" id="Rectangle 29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40313F2" wp14:editId="10377DEC">
                <wp:extent cx="304800" cy="304800"/>
                <wp:effectExtent l="0" t="0" r="0" b="0"/>
                <wp:docPr id="1685246316" name="Rectangle 29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C6D138" id="Rectangle 29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520DF10" wp14:editId="7AE2B81A">
                <wp:extent cx="304800" cy="304800"/>
                <wp:effectExtent l="0" t="0" r="0" b="0"/>
                <wp:docPr id="1103845829" name="Rectangle 29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B94DB3" id="Rectangle 29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91A52D5" wp14:editId="6676AC98">
                <wp:extent cx="304800" cy="304800"/>
                <wp:effectExtent l="0" t="0" r="0" b="0"/>
                <wp:docPr id="1475325368" name="Rectangle 29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88657A" id="Rectangle 29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1E8B668" wp14:editId="358EC671">
                <wp:extent cx="304800" cy="304800"/>
                <wp:effectExtent l="0" t="0" r="0" b="0"/>
                <wp:docPr id="2017859080" name="Rectangle 29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309F6D" id="Rectangle 29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7AA8561" wp14:editId="0FD6543E">
                <wp:extent cx="304800" cy="304800"/>
                <wp:effectExtent l="0" t="0" r="0" b="0"/>
                <wp:docPr id="1825139012" name="Rectangle 29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92AF02" id="Rectangle 29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3CBACA8" wp14:editId="04530432">
                <wp:extent cx="304800" cy="304800"/>
                <wp:effectExtent l="0" t="0" r="0" b="0"/>
                <wp:docPr id="1142296858" name="Rectangle 29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D641AF" id="Rectangle 29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7ABA1BD" wp14:editId="29B5E903">
                <wp:extent cx="304800" cy="304800"/>
                <wp:effectExtent l="0" t="0" r="0" b="0"/>
                <wp:docPr id="1470307359" name="Rectangle 2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6B961B" id="Rectangle 29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E68C17A" wp14:editId="0D582209">
                <wp:extent cx="304800" cy="304800"/>
                <wp:effectExtent l="0" t="0" r="0" b="0"/>
                <wp:docPr id="569310791" name="Rectangle 29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6F6F5F" id="Rectangle 29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3D33BC9" wp14:editId="552AC0E0">
                <wp:extent cx="304800" cy="304800"/>
                <wp:effectExtent l="0" t="0" r="0" b="0"/>
                <wp:docPr id="120169569" name="Rectangle 29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196DC6" id="Rectangle 29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4.6</w:t>
      </w:r>
      <w:r w:rsidRPr="002D54D5">
        <mc:AlternateContent>
          <mc:Choice Requires="wps">
            <w:drawing>
              <wp:inline distT="0" distB="0" distL="0" distR="0" wp14:anchorId="69A97F62" wp14:editId="01EC9AEA">
                <wp:extent cx="304800" cy="304800"/>
                <wp:effectExtent l="0" t="0" r="0" b="0"/>
                <wp:docPr id="1719819814" name="Rectangle 29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0C0E0C" id="Rectangle 29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1F7F9BA3" w14:textId="77777777" w:rsidR="002D54D5" w:rsidRPr="002D54D5" w:rsidRDefault="002D54D5" w:rsidP="002D54D5">
      <w:r w:rsidRPr="002D54D5">
        <w:rPr>
          <w:b/>
          <w:bCs/>
        </w:rPr>
        <w:t>₹1,462</w:t>
      </w:r>
      <w:r w:rsidRPr="002D54D5">
        <w:t> </w:t>
      </w:r>
      <w:del w:id="66" w:author="Unknown">
        <w:r w:rsidRPr="002D54D5">
          <w:delText>₹1,740</w:delText>
        </w:r>
      </w:del>
    </w:p>
    <w:p w14:paraId="7D826FB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42%</w:t>
      </w:r>
    </w:p>
    <w:p w14:paraId="1003AAFA" w14:textId="67B93E00" w:rsidR="002D54D5" w:rsidRPr="002D54D5" w:rsidRDefault="002D54D5" w:rsidP="002D54D5">
      <w:r w:rsidRPr="002D54D5">
        <w:drawing>
          <wp:inline distT="0" distB="0" distL="0" distR="0" wp14:anchorId="2688CBFD" wp14:editId="7DE57B54">
            <wp:extent cx="1905000" cy="2857500"/>
            <wp:effectExtent l="0" t="0" r="0" b="0"/>
            <wp:docPr id="1260952641" name="Picture 2946" descr="Gratitude">
              <a:hlinkClick xmlns:a="http://schemas.openxmlformats.org/drawingml/2006/main" r:id="rId1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3" descr="Gratitude">
                      <a:hlinkClick r:id="rId1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2EBFE" w14:textId="77777777" w:rsidR="002D54D5" w:rsidRPr="002D54D5" w:rsidRDefault="002D54D5" w:rsidP="002D54D5">
      <w:proofErr w:type="spellStart"/>
      <w:r w:rsidRPr="002D54D5">
        <w:rPr>
          <w:b/>
          <w:bCs/>
        </w:rPr>
        <w:t>Gratitude</w:t>
      </w:r>
      <w:r w:rsidRPr="002D54D5">
        <w:t>Insight</w:t>
      </w:r>
      <w:proofErr w:type="spellEnd"/>
      <w:r w:rsidRPr="002D54D5">
        <w:t xml:space="preserve"> Editions</w:t>
      </w:r>
    </w:p>
    <w:p w14:paraId="0BE471CD" w14:textId="40F85503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69066646" wp14:editId="6296744B">
                <wp:extent cx="304800" cy="304800"/>
                <wp:effectExtent l="0" t="0" r="0" b="0"/>
                <wp:docPr id="579015858" name="Rectangle 29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DCFE59" id="Rectangle 29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58E8291" wp14:editId="5BDD0779">
                <wp:extent cx="304800" cy="304800"/>
                <wp:effectExtent l="0" t="0" r="0" b="0"/>
                <wp:docPr id="1943695090" name="Rectangle 29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D9A7E1" id="Rectangle 29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733C72C" wp14:editId="4D8B7E29">
                <wp:extent cx="304800" cy="304800"/>
                <wp:effectExtent l="0" t="0" r="0" b="0"/>
                <wp:docPr id="1378682107" name="Rectangle 29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D1DCDD" id="Rectangle 29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86CBC4C" wp14:editId="73ACFC1C">
                <wp:extent cx="304800" cy="304800"/>
                <wp:effectExtent l="0" t="0" r="0" b="0"/>
                <wp:docPr id="1635242893" name="Rectangle 29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9EFF86" id="Rectangle 29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E809D3A" wp14:editId="5AF9E5ED">
                <wp:extent cx="304800" cy="304800"/>
                <wp:effectExtent l="0" t="0" r="0" b="0"/>
                <wp:docPr id="435973041" name="Rectangle 29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5EF22C" id="Rectangle 29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71CB050" wp14:editId="44791FFF">
                <wp:extent cx="304800" cy="304800"/>
                <wp:effectExtent l="0" t="0" r="0" b="0"/>
                <wp:docPr id="1712639963" name="Rectangle 29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EE2ACE" id="Rectangle 29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2A4924D" wp14:editId="79FDD883">
                <wp:extent cx="304800" cy="304800"/>
                <wp:effectExtent l="0" t="0" r="0" b="0"/>
                <wp:docPr id="1191923603" name="Rectangle 29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2FD873" id="Rectangle 29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E8D7861" wp14:editId="2FFF72C0">
                <wp:extent cx="304800" cy="304800"/>
                <wp:effectExtent l="0" t="0" r="0" b="0"/>
                <wp:docPr id="355769319" name="Rectangle 29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1AE1AD" id="Rectangle 29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44FE401" wp14:editId="68C9E998">
                <wp:extent cx="304800" cy="304800"/>
                <wp:effectExtent l="0" t="0" r="0" b="0"/>
                <wp:docPr id="1058961826" name="Rectangle 29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551568" id="Rectangle 29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7EAA7C6" wp14:editId="2BE7F07A">
                <wp:extent cx="304800" cy="304800"/>
                <wp:effectExtent l="0" t="0" r="0" b="0"/>
                <wp:docPr id="1815371977" name="Rectangle 29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BC2C8A" id="Rectangle 29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mc:AlternateContent>
          <mc:Choice Requires="wps">
            <w:drawing>
              <wp:inline distT="0" distB="0" distL="0" distR="0" wp14:anchorId="50330D41" wp14:editId="23C1D59A">
                <wp:extent cx="304800" cy="304800"/>
                <wp:effectExtent l="0" t="0" r="0" b="0"/>
                <wp:docPr id="1650107550" name="Rectangle 29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2A2DFA" id="Rectangle 29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55EE8922" w14:textId="77777777" w:rsidR="002D54D5" w:rsidRPr="002D54D5" w:rsidRDefault="002D54D5" w:rsidP="002D54D5">
      <w:r w:rsidRPr="002D54D5">
        <w:rPr>
          <w:b/>
          <w:bCs/>
        </w:rPr>
        <w:t>₹811</w:t>
      </w:r>
      <w:r w:rsidRPr="002D54D5">
        <w:t> </w:t>
      </w:r>
      <w:del w:id="67" w:author="Unknown">
        <w:r w:rsidRPr="002D54D5">
          <w:delText>₹1,399</w:delText>
        </w:r>
      </w:del>
    </w:p>
    <w:p w14:paraId="3B0FB804" w14:textId="1B2A49FE" w:rsidR="002D54D5" w:rsidRPr="002D54D5" w:rsidRDefault="002D54D5" w:rsidP="002D54D5">
      <w:r w:rsidRPr="002D54D5">
        <w:drawing>
          <wp:inline distT="0" distB="0" distL="0" distR="0" wp14:anchorId="5190448A" wp14:editId="0D8AA6B6">
            <wp:extent cx="1905000" cy="2857500"/>
            <wp:effectExtent l="0" t="0" r="0" b="0"/>
            <wp:docPr id="1772969492" name="Picture 2934" descr="Pearson Edexcel International GCSE (9-1) Mathematics A Student Book 2">
              <a:hlinkClick xmlns:a="http://schemas.openxmlformats.org/drawingml/2006/main" r:id="rId1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55" descr="Pearson Edexcel International GCSE (9-1) Mathematics A Student Book 2">
                      <a:hlinkClick r:id="rId1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3430C" w14:textId="77777777" w:rsidR="002D54D5" w:rsidRPr="002D54D5" w:rsidRDefault="002D54D5" w:rsidP="002D54D5">
      <w:r w:rsidRPr="002D54D5">
        <w:rPr>
          <w:b/>
          <w:bCs/>
        </w:rPr>
        <w:lastRenderedPageBreak/>
        <w:t>Pearson Edexcel International GCSE (9-1) Mathematics A Student Book 2</w:t>
      </w:r>
      <w:r w:rsidRPr="002D54D5">
        <w:t>D. A. Turner</w:t>
      </w:r>
    </w:p>
    <w:p w14:paraId="2F001C25" w14:textId="31C4BFC0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26A23861" wp14:editId="3407FEBF">
                <wp:extent cx="304800" cy="304800"/>
                <wp:effectExtent l="0" t="0" r="0" b="0"/>
                <wp:docPr id="940022261" name="Rectangle 29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107160" id="Rectangle 29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8599756" wp14:editId="2CA2B7D9">
                <wp:extent cx="304800" cy="304800"/>
                <wp:effectExtent l="0" t="0" r="0" b="0"/>
                <wp:docPr id="1156801595" name="Rectangle 29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ABA07F" id="Rectangle 29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00F9DA0" wp14:editId="3D6FF93B">
                <wp:extent cx="304800" cy="304800"/>
                <wp:effectExtent l="0" t="0" r="0" b="0"/>
                <wp:docPr id="1040009271" name="Rectangle 29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A1DDDF" id="Rectangle 29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21EE5BB" wp14:editId="5E6E2CB7">
                <wp:extent cx="304800" cy="304800"/>
                <wp:effectExtent l="0" t="0" r="0" b="0"/>
                <wp:docPr id="672232211" name="Rectangle 29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C74997" id="Rectangle 29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6601246" wp14:editId="173BEE59">
                <wp:extent cx="304800" cy="304800"/>
                <wp:effectExtent l="0" t="0" r="0" b="0"/>
                <wp:docPr id="614398222" name="Rectangle 2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64606B" id="Rectangle 29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EA9CB04" wp14:editId="394C4C16">
                <wp:extent cx="304800" cy="304800"/>
                <wp:effectExtent l="0" t="0" r="0" b="0"/>
                <wp:docPr id="2022530982" name="Rectangle 29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DB3B71" id="Rectangle 29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2DE2C26" wp14:editId="524DC92F">
                <wp:extent cx="304800" cy="304800"/>
                <wp:effectExtent l="0" t="0" r="0" b="0"/>
                <wp:docPr id="2035186968" name="Rectangle 29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B80A3C" id="Rectangle 29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0508385" wp14:editId="18E50D6C">
                <wp:extent cx="304800" cy="304800"/>
                <wp:effectExtent l="0" t="0" r="0" b="0"/>
                <wp:docPr id="1467211874" name="Rectangle 29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CA90BF" id="Rectangle 29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BD27DBB" wp14:editId="1F87AB55">
                <wp:extent cx="304800" cy="304800"/>
                <wp:effectExtent l="0" t="0" r="0" b="0"/>
                <wp:docPr id="2139902923" name="Rectangle 29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ACA582" id="Rectangle 29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52E1E71" wp14:editId="5C795A37">
                <wp:extent cx="304800" cy="304800"/>
                <wp:effectExtent l="0" t="0" r="0" b="0"/>
                <wp:docPr id="1043592164" name="Rectangle 29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B4FBAD" id="Rectangle 29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mc:AlternateContent>
          <mc:Choice Requires="wps">
            <w:drawing>
              <wp:inline distT="0" distB="0" distL="0" distR="0" wp14:anchorId="75528EAB" wp14:editId="3AEFE6E3">
                <wp:extent cx="304800" cy="304800"/>
                <wp:effectExtent l="0" t="0" r="0" b="0"/>
                <wp:docPr id="122938479" name="Rectangle 29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7E38DB" id="Rectangle 29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(2)</w:t>
      </w:r>
    </w:p>
    <w:p w14:paraId="324489CA" w14:textId="77777777" w:rsidR="002D54D5" w:rsidRPr="002D54D5" w:rsidRDefault="002D54D5" w:rsidP="002D54D5">
      <w:r w:rsidRPr="002D54D5">
        <w:rPr>
          <w:b/>
          <w:bCs/>
        </w:rPr>
        <w:t>₹4,301</w:t>
      </w:r>
    </w:p>
    <w:p w14:paraId="0A66D5C4" w14:textId="4D9EDBA3" w:rsidR="002D54D5" w:rsidRPr="002D54D5" w:rsidRDefault="002D54D5" w:rsidP="002D54D5">
      <w:r w:rsidRPr="002D54D5">
        <w:drawing>
          <wp:inline distT="0" distB="0" distL="0" distR="0" wp14:anchorId="7B382A1B" wp14:editId="7DA5684A">
            <wp:extent cx="1905000" cy="2857500"/>
            <wp:effectExtent l="0" t="0" r="0" b="0"/>
            <wp:docPr id="1115178014" name="Picture 2922" descr="Pearson Edexcel International GCSE (9-1) Biology Student Book">
              <a:hlinkClick xmlns:a="http://schemas.openxmlformats.org/drawingml/2006/main" r:id="rId1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67" descr="Pearson Edexcel International GCSE (9-1) Biology Student Book">
                      <a:hlinkClick r:id="rId1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6957" w14:textId="77777777" w:rsidR="002D54D5" w:rsidRPr="002D54D5" w:rsidRDefault="002D54D5" w:rsidP="002D54D5">
      <w:r w:rsidRPr="002D54D5">
        <w:rPr>
          <w:b/>
          <w:bCs/>
        </w:rPr>
        <w:t xml:space="preserve">Pearson Edexcel International GCSE (9-1) Biology Student </w:t>
      </w:r>
      <w:proofErr w:type="spellStart"/>
      <w:r w:rsidRPr="002D54D5">
        <w:rPr>
          <w:b/>
          <w:bCs/>
        </w:rPr>
        <w:t>Book</w:t>
      </w:r>
      <w:r w:rsidRPr="002D54D5">
        <w:t>Steve</w:t>
      </w:r>
      <w:proofErr w:type="spellEnd"/>
      <w:r w:rsidRPr="002D54D5">
        <w:t xml:space="preserve"> Potter</w:t>
      </w:r>
    </w:p>
    <w:p w14:paraId="378CFDBB" w14:textId="42986C2B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34B454E8" wp14:editId="23DF24ED">
                <wp:extent cx="304800" cy="304800"/>
                <wp:effectExtent l="0" t="0" r="0" b="0"/>
                <wp:docPr id="2036331684" name="Rectangle 29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73F153" id="Rectangle 29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52A0EF1" wp14:editId="086B7A50">
                <wp:extent cx="304800" cy="304800"/>
                <wp:effectExtent l="0" t="0" r="0" b="0"/>
                <wp:docPr id="710178581" name="Rectangle 29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D12A4E" id="Rectangle 29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98BF20B" wp14:editId="223C13FF">
                <wp:extent cx="304800" cy="304800"/>
                <wp:effectExtent l="0" t="0" r="0" b="0"/>
                <wp:docPr id="767048864" name="Rectangle 29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39054F" id="Rectangle 29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8D15634" wp14:editId="7641D7A5">
                <wp:extent cx="304800" cy="304800"/>
                <wp:effectExtent l="0" t="0" r="0" b="0"/>
                <wp:docPr id="1947041803" name="Rectangle 29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09F921" id="Rectangle 29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1E4EA4D" wp14:editId="1CCF0582">
                <wp:extent cx="304800" cy="304800"/>
                <wp:effectExtent l="0" t="0" r="0" b="0"/>
                <wp:docPr id="447395322" name="Rectangle 29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1DDFE2" id="Rectangle 29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5FD448B" wp14:editId="7EEC02F1">
                <wp:extent cx="304800" cy="304800"/>
                <wp:effectExtent l="0" t="0" r="0" b="0"/>
                <wp:docPr id="2076786099" name="Rectangle 29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C2F852" id="Rectangle 29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03B67A8" wp14:editId="35F64332">
                <wp:extent cx="304800" cy="304800"/>
                <wp:effectExtent l="0" t="0" r="0" b="0"/>
                <wp:docPr id="1724900338" name="Rectangle 29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40D311" id="Rectangle 29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20465BB" wp14:editId="22B5628B">
                <wp:extent cx="304800" cy="304800"/>
                <wp:effectExtent l="0" t="0" r="0" b="0"/>
                <wp:docPr id="279504231" name="Rectangle 29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C0DEC0" id="Rectangle 29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DBF9EA3" wp14:editId="26405D5F">
                <wp:extent cx="304800" cy="304800"/>
                <wp:effectExtent l="0" t="0" r="0" b="0"/>
                <wp:docPr id="1896943670" name="Rectangle 29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877F77" id="Rectangle 29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B3595AC" wp14:editId="5E7ABEB6">
                <wp:extent cx="304800" cy="304800"/>
                <wp:effectExtent l="0" t="0" r="0" b="0"/>
                <wp:docPr id="903132623" name="Rectangle 29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443F78" id="Rectangle 29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4.6</w:t>
      </w:r>
      <w:r w:rsidRPr="002D54D5">
        <mc:AlternateContent>
          <mc:Choice Requires="wps">
            <w:drawing>
              <wp:inline distT="0" distB="0" distL="0" distR="0" wp14:anchorId="51BBEC1B" wp14:editId="1924851E">
                <wp:extent cx="304800" cy="304800"/>
                <wp:effectExtent l="0" t="0" r="0" b="0"/>
                <wp:docPr id="486357539" name="Rectangle 29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56F886" id="Rectangle 29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36EEC195" w14:textId="77777777" w:rsidR="002D54D5" w:rsidRPr="002D54D5" w:rsidRDefault="002D54D5" w:rsidP="002D54D5">
      <w:r w:rsidRPr="002D54D5">
        <w:rPr>
          <w:b/>
          <w:bCs/>
        </w:rPr>
        <w:t>₹3,097</w:t>
      </w:r>
    </w:p>
    <w:p w14:paraId="0085320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28%</w:t>
      </w:r>
    </w:p>
    <w:p w14:paraId="10DCA8D6" w14:textId="7457A5E4" w:rsidR="002D54D5" w:rsidRPr="002D54D5" w:rsidRDefault="002D54D5" w:rsidP="002D54D5">
      <w:r w:rsidRPr="002D54D5">
        <w:drawing>
          <wp:inline distT="0" distB="0" distL="0" distR="0" wp14:anchorId="315DB521" wp14:editId="6E775DD5">
            <wp:extent cx="1905000" cy="2857500"/>
            <wp:effectExtent l="0" t="0" r="0" b="0"/>
            <wp:docPr id="334915756" name="Picture 2910" descr="The Glucose Goddess Method">
              <a:hlinkClick xmlns:a="http://schemas.openxmlformats.org/drawingml/2006/main" r:id="rId1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9" descr="The Glucose Goddess Method">
                      <a:hlinkClick r:id="rId1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5C400" w14:textId="77777777" w:rsidR="002D54D5" w:rsidRPr="002D54D5" w:rsidRDefault="002D54D5" w:rsidP="002D54D5">
      <w:r w:rsidRPr="002D54D5">
        <w:rPr>
          <w:b/>
          <w:bCs/>
        </w:rPr>
        <w:lastRenderedPageBreak/>
        <w:t xml:space="preserve">The Glucose Goddess </w:t>
      </w:r>
      <w:proofErr w:type="spellStart"/>
      <w:r w:rsidRPr="002D54D5">
        <w:rPr>
          <w:b/>
          <w:bCs/>
        </w:rPr>
        <w:t>Method</w:t>
      </w:r>
      <w:r w:rsidRPr="002D54D5">
        <w:t>Jessie</w:t>
      </w:r>
      <w:proofErr w:type="spellEnd"/>
      <w:r w:rsidRPr="002D54D5">
        <w:t xml:space="preserve"> </w:t>
      </w:r>
      <w:proofErr w:type="spellStart"/>
      <w:r w:rsidRPr="002D54D5">
        <w:t>Inchauspe</w:t>
      </w:r>
      <w:proofErr w:type="spellEnd"/>
    </w:p>
    <w:p w14:paraId="1B7D2A6D" w14:textId="33636675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2FA8D59" wp14:editId="73B9A106">
                <wp:extent cx="304800" cy="304800"/>
                <wp:effectExtent l="0" t="0" r="0" b="0"/>
                <wp:docPr id="1137360750" name="Rectangle 29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24C6CA" id="Rectangle 29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10D91C9" wp14:editId="55249004">
                <wp:extent cx="304800" cy="304800"/>
                <wp:effectExtent l="0" t="0" r="0" b="0"/>
                <wp:docPr id="1647202281" name="Rectangle 29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000341" id="Rectangle 29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09E88A3" wp14:editId="5E7E0440">
                <wp:extent cx="304800" cy="304800"/>
                <wp:effectExtent l="0" t="0" r="0" b="0"/>
                <wp:docPr id="58932553" name="Rectangle 29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C529AD" id="Rectangle 29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CECAD07" wp14:editId="3B5D34CB">
                <wp:extent cx="304800" cy="304800"/>
                <wp:effectExtent l="0" t="0" r="0" b="0"/>
                <wp:docPr id="86715140" name="Rectangle 29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181F00" id="Rectangle 29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EB6E140" wp14:editId="18B18222">
                <wp:extent cx="304800" cy="304800"/>
                <wp:effectExtent l="0" t="0" r="0" b="0"/>
                <wp:docPr id="377220481" name="Rectangle 29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31E89D" id="Rectangle 29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8EC29E4" wp14:editId="263CCFA8">
                <wp:extent cx="304800" cy="304800"/>
                <wp:effectExtent l="0" t="0" r="0" b="0"/>
                <wp:docPr id="451653111" name="Rectangle 29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FA57AC" id="Rectangle 29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7100144" wp14:editId="72BB80B5">
                <wp:extent cx="304800" cy="304800"/>
                <wp:effectExtent l="0" t="0" r="0" b="0"/>
                <wp:docPr id="1178560760" name="Rectangle 29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FC29DA" id="Rectangle 29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C0D8E0E" wp14:editId="28D4DF1B">
                <wp:extent cx="304800" cy="304800"/>
                <wp:effectExtent l="0" t="0" r="0" b="0"/>
                <wp:docPr id="1278307919" name="Rectangle 29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0E7D72" id="Rectangle 29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F0F8EC4" wp14:editId="646D899C">
                <wp:extent cx="304800" cy="304800"/>
                <wp:effectExtent l="0" t="0" r="0" b="0"/>
                <wp:docPr id="977290832" name="Rectangle 2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D4FF0F" id="Rectangle 29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2E4F3AF" wp14:editId="5B659C9D">
                <wp:extent cx="304800" cy="304800"/>
                <wp:effectExtent l="0" t="0" r="0" b="0"/>
                <wp:docPr id="1289064107" name="Rectangle 29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C8AB3E" id="Rectangle 29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mc:AlternateContent>
          <mc:Choice Requires="wps">
            <w:drawing>
              <wp:inline distT="0" distB="0" distL="0" distR="0" wp14:anchorId="64654B6D" wp14:editId="6350E1A2">
                <wp:extent cx="304800" cy="304800"/>
                <wp:effectExtent l="0" t="0" r="0" b="0"/>
                <wp:docPr id="1548909353" name="Rectangle 28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B10BA4" id="Rectangle 28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2BD1618E" w14:textId="77777777" w:rsidR="002D54D5" w:rsidRPr="002D54D5" w:rsidRDefault="002D54D5" w:rsidP="002D54D5">
      <w:r w:rsidRPr="002D54D5">
        <w:rPr>
          <w:b/>
          <w:bCs/>
        </w:rPr>
        <w:t>₹1,860</w:t>
      </w:r>
      <w:r w:rsidRPr="002D54D5">
        <w:t> </w:t>
      </w:r>
      <w:del w:id="68" w:author="Unknown">
        <w:r w:rsidRPr="002D54D5">
          <w:delText>₹2,584</w:delText>
        </w:r>
      </w:del>
    </w:p>
    <w:p w14:paraId="1A9842C7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23%</w:t>
      </w:r>
    </w:p>
    <w:p w14:paraId="5E469CFD" w14:textId="32062773" w:rsidR="002D54D5" w:rsidRPr="002D54D5" w:rsidRDefault="002D54D5" w:rsidP="002D54D5">
      <w:r w:rsidRPr="002D54D5">
        <w:drawing>
          <wp:inline distT="0" distB="0" distL="0" distR="0" wp14:anchorId="1D0B800C" wp14:editId="7EF90372">
            <wp:extent cx="1905000" cy="2857500"/>
            <wp:effectExtent l="0" t="0" r="0" b="0"/>
            <wp:docPr id="56389543" name="Picture 2898" descr="Destinations of a Lifetime">
              <a:hlinkClick xmlns:a="http://schemas.openxmlformats.org/drawingml/2006/main" r:id="rId1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91" descr="Destinations of a Lifetime">
                      <a:hlinkClick r:id="rId1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87CD" w14:textId="77777777" w:rsidR="002D54D5" w:rsidRPr="002D54D5" w:rsidRDefault="002D54D5" w:rsidP="002D54D5">
      <w:r w:rsidRPr="002D54D5">
        <w:rPr>
          <w:b/>
          <w:bCs/>
        </w:rPr>
        <w:t xml:space="preserve">Destinations of a </w:t>
      </w:r>
      <w:proofErr w:type="spellStart"/>
      <w:r w:rsidRPr="002D54D5">
        <w:rPr>
          <w:b/>
          <w:bCs/>
        </w:rPr>
        <w:t>Lifetime</w:t>
      </w:r>
      <w:r w:rsidRPr="002D54D5">
        <w:t>National</w:t>
      </w:r>
      <w:proofErr w:type="spellEnd"/>
      <w:r w:rsidRPr="002D54D5">
        <w:t xml:space="preserve"> Geographic</w:t>
      </w:r>
    </w:p>
    <w:p w14:paraId="13C3A0E9" w14:textId="4543F842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5D3C11F7" wp14:editId="38DE5A88">
                <wp:extent cx="304800" cy="304800"/>
                <wp:effectExtent l="0" t="0" r="0" b="0"/>
                <wp:docPr id="1002803783" name="Rectangle 28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FD6439" id="Rectangle 28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48A271E" wp14:editId="45921CB2">
                <wp:extent cx="304800" cy="304800"/>
                <wp:effectExtent l="0" t="0" r="0" b="0"/>
                <wp:docPr id="98241445" name="Rectangle 28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B9B577" id="Rectangle 28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30B8371" wp14:editId="22E01994">
                <wp:extent cx="304800" cy="304800"/>
                <wp:effectExtent l="0" t="0" r="0" b="0"/>
                <wp:docPr id="488850902" name="Rectangle 28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CE4FED" id="Rectangle 28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BBE3BDA" wp14:editId="23BE6D79">
                <wp:extent cx="304800" cy="304800"/>
                <wp:effectExtent l="0" t="0" r="0" b="0"/>
                <wp:docPr id="859380828" name="Rectangle 28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07D10C" id="Rectangle 28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C0ADDB5" wp14:editId="1561C267">
                <wp:extent cx="304800" cy="304800"/>
                <wp:effectExtent l="0" t="0" r="0" b="0"/>
                <wp:docPr id="1557253568" name="Rectangle 28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D58823" id="Rectangle 28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7E8357A" wp14:editId="6B9DA4CF">
                <wp:extent cx="304800" cy="304800"/>
                <wp:effectExtent l="0" t="0" r="0" b="0"/>
                <wp:docPr id="1711059888" name="Rectangle 28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F4DC90" id="Rectangle 28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2588986" wp14:editId="25D93B50">
                <wp:extent cx="304800" cy="304800"/>
                <wp:effectExtent l="0" t="0" r="0" b="0"/>
                <wp:docPr id="1149705337" name="Rectangle 28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255A82" id="Rectangle 28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9A0AB5A" wp14:editId="6D0CA4C3">
                <wp:extent cx="304800" cy="304800"/>
                <wp:effectExtent l="0" t="0" r="0" b="0"/>
                <wp:docPr id="2063039127" name="Rectangle 28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73C658" id="Rectangle 28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3DA7516" wp14:editId="617E50B8">
                <wp:extent cx="304800" cy="304800"/>
                <wp:effectExtent l="0" t="0" r="0" b="0"/>
                <wp:docPr id="279501707" name="Rectangle 28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D5DA73" id="Rectangle 28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ECA9B38" wp14:editId="27ACC873">
                <wp:extent cx="304800" cy="304800"/>
                <wp:effectExtent l="0" t="0" r="0" b="0"/>
                <wp:docPr id="1081869836" name="Rectangle 28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EC00D9" id="Rectangle 28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4.7</w:t>
      </w:r>
      <w:r w:rsidRPr="002D54D5">
        <mc:AlternateContent>
          <mc:Choice Requires="wps">
            <w:drawing>
              <wp:inline distT="0" distB="0" distL="0" distR="0" wp14:anchorId="7DB17F18" wp14:editId="7B1803A6">
                <wp:extent cx="304800" cy="304800"/>
                <wp:effectExtent l="0" t="0" r="0" b="0"/>
                <wp:docPr id="2085410224" name="Rectangle 2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075F3B" id="Rectangle 28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5300D187" w14:textId="77777777" w:rsidR="002D54D5" w:rsidRPr="002D54D5" w:rsidRDefault="002D54D5" w:rsidP="002D54D5">
      <w:r w:rsidRPr="002D54D5">
        <w:rPr>
          <w:b/>
          <w:bCs/>
        </w:rPr>
        <w:t>₹3,342</w:t>
      </w:r>
      <w:r w:rsidRPr="002D54D5">
        <w:t> </w:t>
      </w:r>
      <w:del w:id="69" w:author="Unknown">
        <w:r w:rsidRPr="002D54D5">
          <w:delText>₹4,340</w:delText>
        </w:r>
      </w:del>
    </w:p>
    <w:p w14:paraId="6172FB7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33%</w:t>
      </w:r>
    </w:p>
    <w:p w14:paraId="1324D7E6" w14:textId="7E63D52E" w:rsidR="002D54D5" w:rsidRPr="002D54D5" w:rsidRDefault="002D54D5" w:rsidP="002D54D5">
      <w:r w:rsidRPr="002D54D5">
        <w:lastRenderedPageBreak/>
        <w:drawing>
          <wp:inline distT="0" distB="0" distL="0" distR="0" wp14:anchorId="1D65AE10" wp14:editId="592F15CA">
            <wp:extent cx="1905000" cy="2857500"/>
            <wp:effectExtent l="0" t="0" r="0" b="0"/>
            <wp:docPr id="1327848434" name="Picture 2886" descr="Caraval Paperback Boxed Set">
              <a:hlinkClick xmlns:a="http://schemas.openxmlformats.org/drawingml/2006/main" r:id="rId1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03" descr="Caraval Paperback Boxed Set">
                      <a:hlinkClick r:id="rId1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4EBA" w14:textId="77777777" w:rsidR="002D54D5" w:rsidRPr="002D54D5" w:rsidRDefault="002D54D5" w:rsidP="002D54D5">
      <w:proofErr w:type="spellStart"/>
      <w:r w:rsidRPr="002D54D5">
        <w:rPr>
          <w:b/>
          <w:bCs/>
        </w:rPr>
        <w:t>Caraval</w:t>
      </w:r>
      <w:proofErr w:type="spellEnd"/>
      <w:r w:rsidRPr="002D54D5">
        <w:rPr>
          <w:b/>
          <w:bCs/>
        </w:rPr>
        <w:t xml:space="preserve"> Paperback Boxed </w:t>
      </w:r>
      <w:proofErr w:type="spellStart"/>
      <w:r w:rsidRPr="002D54D5">
        <w:rPr>
          <w:b/>
          <w:bCs/>
        </w:rPr>
        <w:t>Set</w:t>
      </w:r>
      <w:r w:rsidRPr="002D54D5">
        <w:t>Stephanie</w:t>
      </w:r>
      <w:proofErr w:type="spellEnd"/>
      <w:r w:rsidRPr="002D54D5">
        <w:t xml:space="preserve"> Garber</w:t>
      </w:r>
    </w:p>
    <w:p w14:paraId="2087E394" w14:textId="3C2DA732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60D3567B" wp14:editId="475C54CA">
                <wp:extent cx="304800" cy="304800"/>
                <wp:effectExtent l="0" t="0" r="0" b="0"/>
                <wp:docPr id="1019282251" name="Rectangle 28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DA7949" id="Rectangle 28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6A98F24" wp14:editId="65F1E03A">
                <wp:extent cx="304800" cy="304800"/>
                <wp:effectExtent l="0" t="0" r="0" b="0"/>
                <wp:docPr id="34817634" name="Rectangle 28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6A6345" id="Rectangle 28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1E5257A" wp14:editId="57BE0630">
                <wp:extent cx="304800" cy="304800"/>
                <wp:effectExtent l="0" t="0" r="0" b="0"/>
                <wp:docPr id="1666911303" name="Rectangle 28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75E2FE" id="Rectangle 28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EDBAB82" wp14:editId="47B9AB53">
                <wp:extent cx="304800" cy="304800"/>
                <wp:effectExtent l="0" t="0" r="0" b="0"/>
                <wp:docPr id="287776246" name="Rectangle 28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816878" id="Rectangle 28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C4F9389" wp14:editId="7E59E202">
                <wp:extent cx="304800" cy="304800"/>
                <wp:effectExtent l="0" t="0" r="0" b="0"/>
                <wp:docPr id="1965694215" name="Rectangle 28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CAD2AB" id="Rectangle 28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3DBCB89" wp14:editId="36EEE624">
                <wp:extent cx="304800" cy="304800"/>
                <wp:effectExtent l="0" t="0" r="0" b="0"/>
                <wp:docPr id="1470249905" name="Rectangle 28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80B940" id="Rectangle 28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21BF54D" wp14:editId="1AA581F1">
                <wp:extent cx="304800" cy="304800"/>
                <wp:effectExtent l="0" t="0" r="0" b="0"/>
                <wp:docPr id="1787711602" name="Rectangle 28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BE975E" id="Rectangle 28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59E5D19" wp14:editId="39BD2271">
                <wp:extent cx="304800" cy="304800"/>
                <wp:effectExtent l="0" t="0" r="0" b="0"/>
                <wp:docPr id="1828785398" name="Rectangle 28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4B6193" id="Rectangle 28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7663E8E" wp14:editId="20A15B1E">
                <wp:extent cx="304800" cy="304800"/>
                <wp:effectExtent l="0" t="0" r="0" b="0"/>
                <wp:docPr id="139508677" name="Rectangle 28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9475E8" id="Rectangle 28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87AA973" wp14:editId="5471E45B">
                <wp:extent cx="304800" cy="304800"/>
                <wp:effectExtent l="0" t="0" r="0" b="0"/>
                <wp:docPr id="1877149905" name="Rectangle 28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C25868" id="Rectangle 28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54C36EC7" wp14:editId="2B698934">
                <wp:extent cx="304800" cy="304800"/>
                <wp:effectExtent l="0" t="0" r="0" b="0"/>
                <wp:docPr id="910827677" name="Rectangle 28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AF65AA" id="Rectangle 28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18326C7A" w14:textId="77777777" w:rsidR="002D54D5" w:rsidRPr="002D54D5" w:rsidRDefault="002D54D5" w:rsidP="002D54D5">
      <w:r w:rsidRPr="002D54D5">
        <w:rPr>
          <w:b/>
          <w:bCs/>
        </w:rPr>
        <w:t>₹2,447</w:t>
      </w:r>
      <w:r w:rsidRPr="002D54D5">
        <w:t> </w:t>
      </w:r>
      <w:del w:id="70" w:author="Unknown">
        <w:r w:rsidRPr="002D54D5">
          <w:delText>₹3,652</w:delText>
        </w:r>
      </w:del>
    </w:p>
    <w:p w14:paraId="61783147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20%</w:t>
      </w:r>
    </w:p>
    <w:p w14:paraId="5B074A08" w14:textId="19E053E2" w:rsidR="002D54D5" w:rsidRPr="002D54D5" w:rsidRDefault="002D54D5" w:rsidP="002D54D5">
      <w:r w:rsidRPr="002D54D5">
        <w:drawing>
          <wp:inline distT="0" distB="0" distL="0" distR="0" wp14:anchorId="687DA580" wp14:editId="1B4AA673">
            <wp:extent cx="1905000" cy="2857500"/>
            <wp:effectExtent l="0" t="0" r="0" b="0"/>
            <wp:docPr id="2010906136" name="Picture 2874" descr="Iron Flame">
              <a:hlinkClick xmlns:a="http://schemas.openxmlformats.org/drawingml/2006/main" r:id="rId1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15" descr="Iron Flame">
                      <a:hlinkClick r:id="rId1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FFB8F" w14:textId="77777777" w:rsidR="002D54D5" w:rsidRPr="002D54D5" w:rsidRDefault="002D54D5" w:rsidP="002D54D5">
      <w:r w:rsidRPr="002D54D5">
        <w:rPr>
          <w:b/>
          <w:bCs/>
        </w:rPr>
        <w:t xml:space="preserve">Iron </w:t>
      </w:r>
      <w:proofErr w:type="spellStart"/>
      <w:r w:rsidRPr="002D54D5">
        <w:rPr>
          <w:b/>
          <w:bCs/>
        </w:rPr>
        <w:t>Flame</w:t>
      </w:r>
      <w:r w:rsidRPr="002D54D5">
        <w:t>Rebecca</w:t>
      </w:r>
      <w:proofErr w:type="spellEnd"/>
      <w:r w:rsidRPr="002D54D5">
        <w:t xml:space="preserve"> </w:t>
      </w:r>
      <w:proofErr w:type="spellStart"/>
      <w:r w:rsidRPr="002D54D5">
        <w:t>Yarros</w:t>
      </w:r>
      <w:proofErr w:type="spellEnd"/>
    </w:p>
    <w:p w14:paraId="175270F2" w14:textId="299DE249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37431E34" wp14:editId="154C4273">
                <wp:extent cx="304800" cy="304800"/>
                <wp:effectExtent l="0" t="0" r="0" b="0"/>
                <wp:docPr id="2057659981" name="Rectangle 28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E55951" id="Rectangle 28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4EA90A7" wp14:editId="4E8C36F0">
                <wp:extent cx="304800" cy="304800"/>
                <wp:effectExtent l="0" t="0" r="0" b="0"/>
                <wp:docPr id="610385838" name="Rectangle 28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8CF61A" id="Rectangle 28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5BC0F63" wp14:editId="31EAB897">
                <wp:extent cx="304800" cy="304800"/>
                <wp:effectExtent l="0" t="0" r="0" b="0"/>
                <wp:docPr id="218955274" name="Rectangle 28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DBAF7D" id="Rectangle 28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AA73610" wp14:editId="3E54341D">
                <wp:extent cx="304800" cy="304800"/>
                <wp:effectExtent l="0" t="0" r="0" b="0"/>
                <wp:docPr id="1685615208" name="Rectangle 28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616344" id="Rectangle 28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BD1C945" wp14:editId="0B3DF78F">
                <wp:extent cx="304800" cy="304800"/>
                <wp:effectExtent l="0" t="0" r="0" b="0"/>
                <wp:docPr id="2078740735" name="Rectangle 28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AA0D19" id="Rectangle 28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A234484" wp14:editId="05FEA8F6">
                <wp:extent cx="304800" cy="304800"/>
                <wp:effectExtent l="0" t="0" r="0" b="0"/>
                <wp:docPr id="1003588042" name="Rectangle 28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C7EB97" id="Rectangle 28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6085DE2" wp14:editId="5B45998F">
                <wp:extent cx="304800" cy="304800"/>
                <wp:effectExtent l="0" t="0" r="0" b="0"/>
                <wp:docPr id="566562938" name="Rectangle 28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89D9BC" id="Rectangle 28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A069073" wp14:editId="24332234">
                <wp:extent cx="304800" cy="304800"/>
                <wp:effectExtent l="0" t="0" r="0" b="0"/>
                <wp:docPr id="303582207" name="Rectangle 28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3CEEB6" id="Rectangle 28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8E07474" wp14:editId="1D5F6A81">
                <wp:extent cx="304800" cy="304800"/>
                <wp:effectExtent l="0" t="0" r="0" b="0"/>
                <wp:docPr id="1914446016" name="Rectangle 28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883A1E" id="Rectangle 28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5E05676" wp14:editId="7EC7401C">
                <wp:extent cx="304800" cy="304800"/>
                <wp:effectExtent l="0" t="0" r="0" b="0"/>
                <wp:docPr id="1834242503" name="Rectangle 28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D46596" id="Rectangle 28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mc:AlternateContent>
          <mc:Choice Requires="wps">
            <w:drawing>
              <wp:inline distT="0" distB="0" distL="0" distR="0" wp14:anchorId="3A61E248" wp14:editId="2EC194EE">
                <wp:extent cx="304800" cy="304800"/>
                <wp:effectExtent l="0" t="0" r="0" b="0"/>
                <wp:docPr id="1696258423" name="Rectangle 28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E8709D" id="Rectangle 28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(4)</w:t>
      </w:r>
    </w:p>
    <w:p w14:paraId="50C3BF24" w14:textId="77777777" w:rsidR="002D54D5" w:rsidRPr="002D54D5" w:rsidRDefault="002D54D5" w:rsidP="002D54D5">
      <w:r w:rsidRPr="002D54D5">
        <w:rPr>
          <w:b/>
          <w:bCs/>
        </w:rPr>
        <w:t>₹1,475</w:t>
      </w:r>
      <w:r w:rsidRPr="002D54D5">
        <w:t> </w:t>
      </w:r>
      <w:del w:id="71" w:author="Unknown">
        <w:r w:rsidRPr="002D54D5">
          <w:delText>₹1,844</w:delText>
        </w:r>
      </w:del>
    </w:p>
    <w:p w14:paraId="0088B00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28%</w:t>
      </w:r>
    </w:p>
    <w:p w14:paraId="16D4EDBC" w14:textId="1B987C34" w:rsidR="002D54D5" w:rsidRPr="002D54D5" w:rsidRDefault="002D54D5" w:rsidP="002D54D5">
      <w:r w:rsidRPr="002D54D5">
        <w:drawing>
          <wp:inline distT="0" distB="0" distL="0" distR="0" wp14:anchorId="5832AFE8" wp14:editId="7CB735D1">
            <wp:extent cx="1905000" cy="2857500"/>
            <wp:effectExtent l="0" t="0" r="0" b="0"/>
            <wp:docPr id="2021066781" name="Picture 2862" descr="The Art of Home">
              <a:hlinkClick xmlns:a="http://schemas.openxmlformats.org/drawingml/2006/main" r:id="rId1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7" descr="The Art of Home">
                      <a:hlinkClick r:id="rId1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0F0D6" w14:textId="77777777" w:rsidR="002D54D5" w:rsidRPr="002D54D5" w:rsidRDefault="002D54D5" w:rsidP="002D54D5">
      <w:r w:rsidRPr="002D54D5">
        <w:rPr>
          <w:b/>
          <w:bCs/>
        </w:rPr>
        <w:t xml:space="preserve">The Art of </w:t>
      </w:r>
      <w:proofErr w:type="spellStart"/>
      <w:r w:rsidRPr="002D54D5">
        <w:rPr>
          <w:b/>
          <w:bCs/>
        </w:rPr>
        <w:t>Home</w:t>
      </w:r>
      <w:r w:rsidRPr="002D54D5">
        <w:t>Shea</w:t>
      </w:r>
      <w:proofErr w:type="spellEnd"/>
      <w:r w:rsidRPr="002D54D5">
        <w:t xml:space="preserve"> McGee</w:t>
      </w:r>
    </w:p>
    <w:p w14:paraId="7C13EECF" w14:textId="6D4B35C8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2B9349A0" wp14:editId="10357160">
                <wp:extent cx="304800" cy="304800"/>
                <wp:effectExtent l="0" t="0" r="0" b="0"/>
                <wp:docPr id="249224" name="Rectangle 28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A7489F" id="Rectangle 28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C7C39A5" wp14:editId="31CB7C5A">
                <wp:extent cx="304800" cy="304800"/>
                <wp:effectExtent l="0" t="0" r="0" b="0"/>
                <wp:docPr id="1338613209" name="Rectangle 28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958963" id="Rectangle 28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4BC4376" wp14:editId="76E28C58">
                <wp:extent cx="304800" cy="304800"/>
                <wp:effectExtent l="0" t="0" r="0" b="0"/>
                <wp:docPr id="1981458858" name="Rectangle 28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671C76" id="Rectangle 28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574DB82" wp14:editId="39EEB5BC">
                <wp:extent cx="304800" cy="304800"/>
                <wp:effectExtent l="0" t="0" r="0" b="0"/>
                <wp:docPr id="1405771943" name="Rectangle 28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8F483A" id="Rectangle 28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F15FBAA" wp14:editId="13EDE876">
                <wp:extent cx="304800" cy="304800"/>
                <wp:effectExtent l="0" t="0" r="0" b="0"/>
                <wp:docPr id="342356147" name="Rectangle 28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E78420" id="Rectangle 28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964A91D" wp14:editId="7292F48E">
                <wp:extent cx="304800" cy="304800"/>
                <wp:effectExtent l="0" t="0" r="0" b="0"/>
                <wp:docPr id="1582796871" name="Rectangle 28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C80E87" id="Rectangle 28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5B876DA" wp14:editId="284D11B5">
                <wp:extent cx="304800" cy="304800"/>
                <wp:effectExtent l="0" t="0" r="0" b="0"/>
                <wp:docPr id="478557016" name="Rectangle 28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36AED7" id="Rectangle 28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0B487AD" wp14:editId="66F7C3C6">
                <wp:extent cx="304800" cy="304800"/>
                <wp:effectExtent l="0" t="0" r="0" b="0"/>
                <wp:docPr id="1322828849" name="Rectangle 28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7F0039" id="Rectangle 28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8C5C2B3" wp14:editId="0032BCF1">
                <wp:extent cx="304800" cy="304800"/>
                <wp:effectExtent l="0" t="0" r="0" b="0"/>
                <wp:docPr id="1567827244" name="Rectangle 28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C99071" id="Rectangle 28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5CB387A" wp14:editId="095F32BF">
                <wp:extent cx="304800" cy="304800"/>
                <wp:effectExtent l="0" t="0" r="0" b="0"/>
                <wp:docPr id="662587265" name="Rectangle 28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C8F715" id="Rectangle 28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23BD7214" w14:textId="77777777" w:rsidR="002D54D5" w:rsidRPr="002D54D5" w:rsidRDefault="002D54D5" w:rsidP="002D54D5">
      <w:r w:rsidRPr="002D54D5">
        <w:rPr>
          <w:b/>
          <w:bCs/>
        </w:rPr>
        <w:t>₹2,506</w:t>
      </w:r>
      <w:r w:rsidRPr="002D54D5">
        <w:t> </w:t>
      </w:r>
      <w:del w:id="72" w:author="Unknown">
        <w:r w:rsidRPr="002D54D5">
          <w:delText>₹3,480</w:delText>
        </w:r>
      </w:del>
    </w:p>
    <w:p w14:paraId="35CE273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32%</w:t>
      </w:r>
    </w:p>
    <w:p w14:paraId="40C3E497" w14:textId="650033D9" w:rsidR="002D54D5" w:rsidRPr="002D54D5" w:rsidRDefault="002D54D5" w:rsidP="002D54D5">
      <w:r w:rsidRPr="002D54D5">
        <w:drawing>
          <wp:inline distT="0" distB="0" distL="0" distR="0" wp14:anchorId="604265ED" wp14:editId="10C808A4">
            <wp:extent cx="1905000" cy="2857500"/>
            <wp:effectExtent l="0" t="0" r="0" b="0"/>
            <wp:docPr id="13664156" name="Picture 2851" descr="Powerless">
              <a:hlinkClick xmlns:a="http://schemas.openxmlformats.org/drawingml/2006/main" r:id="rId1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38" descr="Powerless">
                      <a:hlinkClick r:id="rId1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4CBF" w14:textId="77777777" w:rsidR="002D54D5" w:rsidRPr="002D54D5" w:rsidRDefault="002D54D5" w:rsidP="002D54D5">
      <w:proofErr w:type="spellStart"/>
      <w:r w:rsidRPr="002D54D5">
        <w:rPr>
          <w:b/>
          <w:bCs/>
        </w:rPr>
        <w:t>Powerless</w:t>
      </w:r>
      <w:r w:rsidRPr="002D54D5">
        <w:t>Lauren</w:t>
      </w:r>
      <w:proofErr w:type="spellEnd"/>
      <w:r w:rsidRPr="002D54D5">
        <w:t xml:space="preserve"> Roberts</w:t>
      </w:r>
    </w:p>
    <w:p w14:paraId="4FFE17B3" w14:textId="4AC9A3EC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6E4D2B7B" wp14:editId="4C4694DC">
                <wp:extent cx="304800" cy="304800"/>
                <wp:effectExtent l="0" t="0" r="0" b="0"/>
                <wp:docPr id="539931226" name="Rectangle 28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D56AD1" id="Rectangle 28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18A0D97" wp14:editId="733351F9">
                <wp:extent cx="304800" cy="304800"/>
                <wp:effectExtent l="0" t="0" r="0" b="0"/>
                <wp:docPr id="1570762063" name="Rectangle 28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218DBE" id="Rectangle 28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8380FBB" wp14:editId="2F0428CF">
                <wp:extent cx="304800" cy="304800"/>
                <wp:effectExtent l="0" t="0" r="0" b="0"/>
                <wp:docPr id="534253708" name="Rectangle 28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3476D2" id="Rectangle 28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9C0436A" wp14:editId="72FC5A8F">
                <wp:extent cx="304800" cy="304800"/>
                <wp:effectExtent l="0" t="0" r="0" b="0"/>
                <wp:docPr id="1547728716" name="Rectangle 28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9A01FE" id="Rectangle 28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FE7021D" wp14:editId="7A3D3F48">
                <wp:extent cx="304800" cy="304800"/>
                <wp:effectExtent l="0" t="0" r="0" b="0"/>
                <wp:docPr id="318716920" name="Rectangle 28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75A9F9" id="Rectangle 28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C48ECBF" wp14:editId="10BBB2AE">
                <wp:extent cx="304800" cy="304800"/>
                <wp:effectExtent l="0" t="0" r="0" b="0"/>
                <wp:docPr id="673123558" name="Rectangle 28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CBB105" id="Rectangle 28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4AF4FE6" wp14:editId="40E954DE">
                <wp:extent cx="304800" cy="304800"/>
                <wp:effectExtent l="0" t="0" r="0" b="0"/>
                <wp:docPr id="1864540363" name="Rectangle 28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97FD41" id="Rectangle 28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49915C8" wp14:editId="697D9CFD">
                <wp:extent cx="304800" cy="304800"/>
                <wp:effectExtent l="0" t="0" r="0" b="0"/>
                <wp:docPr id="1511482796" name="Rectangle 28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92F220" id="Rectangle 28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FE54A5C" wp14:editId="4F6976D7">
                <wp:extent cx="304800" cy="304800"/>
                <wp:effectExtent l="0" t="0" r="0" b="0"/>
                <wp:docPr id="659131027" name="Rectangle 28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D38F25" id="Rectangle 28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A6287CF" wp14:editId="58B57C2B">
                <wp:extent cx="304800" cy="304800"/>
                <wp:effectExtent l="0" t="0" r="0" b="0"/>
                <wp:docPr id="385744674" name="Rectangle 28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00728F" id="Rectangle 28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mc:AlternateContent>
          <mc:Choice Requires="wps">
            <w:drawing>
              <wp:inline distT="0" distB="0" distL="0" distR="0" wp14:anchorId="2100E89E" wp14:editId="45E11501">
                <wp:extent cx="304800" cy="304800"/>
                <wp:effectExtent l="0" t="0" r="0" b="0"/>
                <wp:docPr id="1896968093" name="Rectangle 28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D047B5" id="Rectangle 28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61DFFF79" w14:textId="77777777" w:rsidR="002D54D5" w:rsidRPr="002D54D5" w:rsidRDefault="002D54D5" w:rsidP="002D54D5">
      <w:r w:rsidRPr="002D54D5">
        <w:rPr>
          <w:b/>
          <w:bCs/>
        </w:rPr>
        <w:lastRenderedPageBreak/>
        <w:t>₹407</w:t>
      </w:r>
      <w:r w:rsidRPr="002D54D5">
        <w:t> </w:t>
      </w:r>
      <w:del w:id="73" w:author="Unknown">
        <w:r w:rsidRPr="002D54D5">
          <w:delText>₹599</w:delText>
        </w:r>
      </w:del>
    </w:p>
    <w:p w14:paraId="6958AFCD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28%</w:t>
      </w:r>
    </w:p>
    <w:p w14:paraId="0A5D4C6E" w14:textId="7A82EDB3" w:rsidR="002D54D5" w:rsidRPr="002D54D5" w:rsidRDefault="002D54D5" w:rsidP="002D54D5">
      <w:r w:rsidRPr="002D54D5">
        <w:drawing>
          <wp:inline distT="0" distB="0" distL="0" distR="0" wp14:anchorId="3AE8B5C3" wp14:editId="3B8BBA9D">
            <wp:extent cx="1905000" cy="2857500"/>
            <wp:effectExtent l="0" t="0" r="0" b="0"/>
            <wp:docPr id="1269340090" name="Picture 2839" descr="How to Win Friends and Influence People">
              <a:hlinkClick xmlns:a="http://schemas.openxmlformats.org/drawingml/2006/main" r:id="rId1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50" descr="How to Win Friends and Influence People">
                      <a:hlinkClick r:id="rId1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BC3A" w14:textId="77777777" w:rsidR="002D54D5" w:rsidRPr="002D54D5" w:rsidRDefault="002D54D5" w:rsidP="002D54D5">
      <w:r w:rsidRPr="002D54D5">
        <w:rPr>
          <w:b/>
          <w:bCs/>
        </w:rPr>
        <w:t xml:space="preserve">How to Win Friends and Influence </w:t>
      </w:r>
      <w:proofErr w:type="spellStart"/>
      <w:r w:rsidRPr="002D54D5">
        <w:rPr>
          <w:b/>
          <w:bCs/>
        </w:rPr>
        <w:t>People</w:t>
      </w:r>
      <w:r w:rsidRPr="002D54D5">
        <w:t>Carnegie</w:t>
      </w:r>
      <w:proofErr w:type="spellEnd"/>
      <w:r w:rsidRPr="002D54D5">
        <w:t>, Dale</w:t>
      </w:r>
    </w:p>
    <w:p w14:paraId="7FC6D39C" w14:textId="1ADD306B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0C91D4CE" wp14:editId="148DB172">
                <wp:extent cx="304800" cy="304800"/>
                <wp:effectExtent l="0" t="0" r="0" b="0"/>
                <wp:docPr id="697909987" name="Rectangle 28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8F04BB" id="Rectangle 28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19DA9F1" wp14:editId="1F1299C2">
                <wp:extent cx="304800" cy="304800"/>
                <wp:effectExtent l="0" t="0" r="0" b="0"/>
                <wp:docPr id="1903580939" name="Rectangle 28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B60D36" id="Rectangle 28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88D6ADA" wp14:editId="2635154F">
                <wp:extent cx="304800" cy="304800"/>
                <wp:effectExtent l="0" t="0" r="0" b="0"/>
                <wp:docPr id="1027205372" name="Rectangle 28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C40A05" id="Rectangle 28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449010A" wp14:editId="300B96CD">
                <wp:extent cx="304800" cy="304800"/>
                <wp:effectExtent l="0" t="0" r="0" b="0"/>
                <wp:docPr id="1922052408" name="Rectangle 28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E28CCF" id="Rectangle 28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FB9C04A" wp14:editId="6EB71631">
                <wp:extent cx="304800" cy="304800"/>
                <wp:effectExtent l="0" t="0" r="0" b="0"/>
                <wp:docPr id="1398063829" name="Rectangle 28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EEE8A8" id="Rectangle 28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412A0AF" wp14:editId="49373549">
                <wp:extent cx="304800" cy="304800"/>
                <wp:effectExtent l="0" t="0" r="0" b="0"/>
                <wp:docPr id="1502531226" name="Rectangle 28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4B696A" id="Rectangle 28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9AB568E" wp14:editId="7A18711D">
                <wp:extent cx="304800" cy="304800"/>
                <wp:effectExtent l="0" t="0" r="0" b="0"/>
                <wp:docPr id="1759840271" name="Rectangle 28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466055" id="Rectangle 28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D245E86" wp14:editId="22B3B7EA">
                <wp:extent cx="304800" cy="304800"/>
                <wp:effectExtent l="0" t="0" r="0" b="0"/>
                <wp:docPr id="1177825946" name="Rectangle 28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4F750C" id="Rectangle 28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74B2BD2" wp14:editId="674631B8">
                <wp:extent cx="304800" cy="304800"/>
                <wp:effectExtent l="0" t="0" r="0" b="0"/>
                <wp:docPr id="1921768409" name="Rectangle 28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F69F27" id="Rectangle 28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9DCFBEC" wp14:editId="05AB1682">
                <wp:extent cx="304800" cy="304800"/>
                <wp:effectExtent l="0" t="0" r="0" b="0"/>
                <wp:docPr id="316785048" name="Rectangle 28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5E99CB" id="Rectangle 28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4.0</w:t>
      </w:r>
      <w:r w:rsidRPr="002D54D5">
        <mc:AlternateContent>
          <mc:Choice Requires="wps">
            <w:drawing>
              <wp:inline distT="0" distB="0" distL="0" distR="0" wp14:anchorId="4DB93E1D" wp14:editId="1F25613D">
                <wp:extent cx="304800" cy="304800"/>
                <wp:effectExtent l="0" t="0" r="0" b="0"/>
                <wp:docPr id="497753304" name="Rectangle 2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34AB1B" id="Rectangle 28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09B10003" w14:textId="77777777" w:rsidR="002D54D5" w:rsidRPr="002D54D5" w:rsidRDefault="002D54D5" w:rsidP="002D54D5">
      <w:r w:rsidRPr="002D54D5">
        <w:rPr>
          <w:b/>
          <w:bCs/>
        </w:rPr>
        <w:t>₹180</w:t>
      </w:r>
      <w:r w:rsidRPr="002D54D5">
        <w:t> </w:t>
      </w:r>
      <w:del w:id="74" w:author="Unknown">
        <w:r w:rsidRPr="002D54D5">
          <w:delText>₹250</w:delText>
        </w:r>
      </w:del>
    </w:p>
    <w:p w14:paraId="665A1BC6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35%</w:t>
      </w:r>
    </w:p>
    <w:p w14:paraId="29E86CF9" w14:textId="098626B3" w:rsidR="002D54D5" w:rsidRPr="002D54D5" w:rsidRDefault="002D54D5" w:rsidP="002D54D5">
      <w:r w:rsidRPr="002D54D5">
        <w:drawing>
          <wp:inline distT="0" distB="0" distL="0" distR="0" wp14:anchorId="5690ACE9" wp14:editId="20737CC4">
            <wp:extent cx="1905000" cy="2857500"/>
            <wp:effectExtent l="0" t="0" r="0" b="0"/>
            <wp:docPr id="922977354" name="Picture 2827" descr="Secrets of Divine Love">
              <a:hlinkClick xmlns:a="http://schemas.openxmlformats.org/drawingml/2006/main" r:id="rId1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62" descr="Secrets of Divine Love">
                      <a:hlinkClick r:id="rId1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95177" w14:textId="77777777" w:rsidR="002D54D5" w:rsidRPr="002D54D5" w:rsidRDefault="002D54D5" w:rsidP="002D54D5">
      <w:r w:rsidRPr="002D54D5">
        <w:rPr>
          <w:b/>
          <w:bCs/>
        </w:rPr>
        <w:t>Secrets of Divine Love</w:t>
      </w:r>
      <w:r w:rsidRPr="002D54D5">
        <w:t xml:space="preserve">A </w:t>
      </w:r>
      <w:proofErr w:type="spellStart"/>
      <w:r w:rsidRPr="002D54D5">
        <w:t>Helwa</w:t>
      </w:r>
      <w:proofErr w:type="spellEnd"/>
    </w:p>
    <w:p w14:paraId="7EA7273B" w14:textId="02FDFFB2" w:rsidR="002D54D5" w:rsidRPr="002D54D5" w:rsidRDefault="002D54D5" w:rsidP="002D54D5">
      <w:r w:rsidRPr="002D54D5">
        <w:lastRenderedPageBreak/>
        <mc:AlternateContent>
          <mc:Choice Requires="wps">
            <w:drawing>
              <wp:inline distT="0" distB="0" distL="0" distR="0" wp14:anchorId="07464056" wp14:editId="0D68A7E7">
                <wp:extent cx="304800" cy="304800"/>
                <wp:effectExtent l="0" t="0" r="0" b="0"/>
                <wp:docPr id="665098591" name="Rectangle 28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CF41B2" id="Rectangle 28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D1EE6FB" wp14:editId="7A68B9C2">
                <wp:extent cx="304800" cy="304800"/>
                <wp:effectExtent l="0" t="0" r="0" b="0"/>
                <wp:docPr id="905884185" name="Rectangle 28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ACC754" id="Rectangle 28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58FE674" wp14:editId="4474C9D1">
                <wp:extent cx="304800" cy="304800"/>
                <wp:effectExtent l="0" t="0" r="0" b="0"/>
                <wp:docPr id="2078644486" name="Rectangle 28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EDE770" id="Rectangle 28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C88BD9E" wp14:editId="3AAF909E">
                <wp:extent cx="304800" cy="304800"/>
                <wp:effectExtent l="0" t="0" r="0" b="0"/>
                <wp:docPr id="31416881" name="Rectangle 28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74E733" id="Rectangle 28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4DF2932" wp14:editId="3A46B4F9">
                <wp:extent cx="304800" cy="304800"/>
                <wp:effectExtent l="0" t="0" r="0" b="0"/>
                <wp:docPr id="317059217" name="Rectangle 28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88E0B2" id="Rectangle 28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03C31FC" wp14:editId="5DF8CD72">
                <wp:extent cx="304800" cy="304800"/>
                <wp:effectExtent l="0" t="0" r="0" b="0"/>
                <wp:docPr id="666155984" name="Rectangle 28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39C72F" id="Rectangle 28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056940C" wp14:editId="1691667C">
                <wp:extent cx="304800" cy="304800"/>
                <wp:effectExtent l="0" t="0" r="0" b="0"/>
                <wp:docPr id="1687248065" name="Rectangle 28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CBCFFD" id="Rectangle 28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47A61CF" wp14:editId="5A9BD126">
                <wp:extent cx="304800" cy="304800"/>
                <wp:effectExtent l="0" t="0" r="0" b="0"/>
                <wp:docPr id="1850698640" name="Rectangle 28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14B4FC" id="Rectangle 28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60706B0" wp14:editId="3062727E">
                <wp:extent cx="304800" cy="304800"/>
                <wp:effectExtent l="0" t="0" r="0" b="0"/>
                <wp:docPr id="321988413" name="Rectangle 28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0293E9" id="Rectangle 28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6984229" wp14:editId="57EA0460">
                <wp:extent cx="304800" cy="304800"/>
                <wp:effectExtent l="0" t="0" r="0" b="0"/>
                <wp:docPr id="342084307" name="Rectangle 28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FE6059" id="Rectangle 28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mc:AlternateContent>
          <mc:Choice Requires="wps">
            <w:drawing>
              <wp:inline distT="0" distB="0" distL="0" distR="0" wp14:anchorId="2A2F0FE3" wp14:editId="0F14957B">
                <wp:extent cx="304800" cy="304800"/>
                <wp:effectExtent l="0" t="0" r="0" b="0"/>
                <wp:docPr id="1973533155" name="Rectangle 28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31B266" id="Rectangle 28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6D98FCF0" w14:textId="77777777" w:rsidR="002D54D5" w:rsidRPr="002D54D5" w:rsidRDefault="002D54D5" w:rsidP="002D54D5">
      <w:r w:rsidRPr="002D54D5">
        <w:rPr>
          <w:b/>
          <w:bCs/>
        </w:rPr>
        <w:t>₹1,411</w:t>
      </w:r>
      <w:r w:rsidRPr="002D54D5">
        <w:t> </w:t>
      </w:r>
      <w:del w:id="75" w:author="Unknown">
        <w:r w:rsidRPr="002D54D5">
          <w:delText>₹2,171</w:delText>
        </w:r>
      </w:del>
    </w:p>
    <w:p w14:paraId="212C82C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22%</w:t>
      </w:r>
    </w:p>
    <w:p w14:paraId="43A2661C" w14:textId="6E05E730" w:rsidR="002D54D5" w:rsidRPr="002D54D5" w:rsidRDefault="002D54D5" w:rsidP="002D54D5">
      <w:r w:rsidRPr="002D54D5">
        <w:drawing>
          <wp:inline distT="0" distB="0" distL="0" distR="0" wp14:anchorId="6A814E01" wp14:editId="32CC9892">
            <wp:extent cx="1905000" cy="2857500"/>
            <wp:effectExtent l="0" t="0" r="0" b="0"/>
            <wp:docPr id="1926405526" name="Picture 2815" descr="Harry Potter and the Prisoner of Azkaban (Harry Potter, Book 3) (Minalima Edition)">
              <a:hlinkClick xmlns:a="http://schemas.openxmlformats.org/drawingml/2006/main" r:id="rId1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74" descr="Harry Potter and the Prisoner of Azkaban (Harry Potter, Book 3) (Minalima Edition)">
                      <a:hlinkClick r:id="rId1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41B22" w14:textId="77777777" w:rsidR="002D54D5" w:rsidRPr="002D54D5" w:rsidRDefault="002D54D5" w:rsidP="002D54D5">
      <w:r w:rsidRPr="002D54D5">
        <w:rPr>
          <w:b/>
          <w:bCs/>
        </w:rPr>
        <w:t>Harry Potter and the Prisoner of Azkaban (Harry Potter, Book 3) (</w:t>
      </w:r>
      <w:proofErr w:type="spellStart"/>
      <w:r w:rsidRPr="002D54D5">
        <w:rPr>
          <w:b/>
          <w:bCs/>
        </w:rPr>
        <w:t>Minalima</w:t>
      </w:r>
      <w:proofErr w:type="spellEnd"/>
      <w:r w:rsidRPr="002D54D5">
        <w:rPr>
          <w:b/>
          <w:bCs/>
        </w:rPr>
        <w:t xml:space="preserve"> </w:t>
      </w:r>
      <w:proofErr w:type="gramStart"/>
      <w:r w:rsidRPr="002D54D5">
        <w:rPr>
          <w:b/>
          <w:bCs/>
        </w:rPr>
        <w:t>Edition)</w:t>
      </w:r>
      <w:r w:rsidRPr="002D54D5">
        <w:t>J</w:t>
      </w:r>
      <w:proofErr w:type="gramEnd"/>
      <w:r w:rsidRPr="002D54D5">
        <w:t xml:space="preserve"> K ROWLING</w:t>
      </w:r>
    </w:p>
    <w:p w14:paraId="1201D4D3" w14:textId="1F9162C9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D9A74B2" wp14:editId="76CFDE55">
                <wp:extent cx="304800" cy="304800"/>
                <wp:effectExtent l="0" t="0" r="0" b="0"/>
                <wp:docPr id="35330564" name="Rectangle 28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52DDF4" id="Rectangle 28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97BC5EE" wp14:editId="7D0473DC">
                <wp:extent cx="304800" cy="304800"/>
                <wp:effectExtent l="0" t="0" r="0" b="0"/>
                <wp:docPr id="2039604350" name="Rectangle 28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BD60F7" id="Rectangle 28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C64F948" wp14:editId="38D8F32B">
                <wp:extent cx="304800" cy="304800"/>
                <wp:effectExtent l="0" t="0" r="0" b="0"/>
                <wp:docPr id="141077699" name="Rectangle 28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FEDA27" id="Rectangle 28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8BBED04" wp14:editId="3BB46C64">
                <wp:extent cx="304800" cy="304800"/>
                <wp:effectExtent l="0" t="0" r="0" b="0"/>
                <wp:docPr id="1780940092" name="Rectangle 28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6B9D4F" id="Rectangle 28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C806C38" wp14:editId="68264D0A">
                <wp:extent cx="304800" cy="304800"/>
                <wp:effectExtent l="0" t="0" r="0" b="0"/>
                <wp:docPr id="1596519161" name="Rectangle 28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FA0DA5" id="Rectangle 28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5C4A244" wp14:editId="6A9C1043">
                <wp:extent cx="304800" cy="304800"/>
                <wp:effectExtent l="0" t="0" r="0" b="0"/>
                <wp:docPr id="997654140" name="Rectangle 28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34EDEA" id="Rectangle 28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39209B5" wp14:editId="08EB7EA5">
                <wp:extent cx="304800" cy="304800"/>
                <wp:effectExtent l="0" t="0" r="0" b="0"/>
                <wp:docPr id="1778425081" name="Rectangle 28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28D807" id="Rectangle 28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48B3A05" wp14:editId="18B4E60D">
                <wp:extent cx="304800" cy="304800"/>
                <wp:effectExtent l="0" t="0" r="0" b="0"/>
                <wp:docPr id="1697480448" name="Rectangle 28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FEAB53" id="Rectangle 28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C3DC6C7" wp14:editId="47D338D7">
                <wp:extent cx="304800" cy="304800"/>
                <wp:effectExtent l="0" t="0" r="0" b="0"/>
                <wp:docPr id="610509208" name="Rectangle 28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252A66" id="Rectangle 28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8FFAEE3" wp14:editId="3252F1AB">
                <wp:extent cx="304800" cy="304800"/>
                <wp:effectExtent l="0" t="0" r="0" b="0"/>
                <wp:docPr id="1683494046" name="Rectangle 28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958D6D" id="Rectangle 28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6B4E6496" w14:textId="77777777" w:rsidR="002D54D5" w:rsidRPr="002D54D5" w:rsidRDefault="002D54D5" w:rsidP="002D54D5">
      <w:r w:rsidRPr="002D54D5">
        <w:rPr>
          <w:b/>
          <w:bCs/>
        </w:rPr>
        <w:t>₹2,714</w:t>
      </w:r>
      <w:r w:rsidRPr="002D54D5">
        <w:t> </w:t>
      </w:r>
      <w:del w:id="76" w:author="Unknown">
        <w:r w:rsidRPr="002D54D5">
          <w:delText>₹3,480</w:delText>
        </w:r>
      </w:del>
    </w:p>
    <w:p w14:paraId="3975C8B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32%</w:t>
      </w:r>
    </w:p>
    <w:p w14:paraId="76A15EC1" w14:textId="2A38D70B" w:rsidR="002D54D5" w:rsidRPr="002D54D5" w:rsidRDefault="002D54D5" w:rsidP="002D54D5">
      <w:r w:rsidRPr="002D54D5">
        <w:drawing>
          <wp:inline distT="0" distB="0" distL="0" distR="0" wp14:anchorId="33E51834" wp14:editId="4296B209">
            <wp:extent cx="1905000" cy="2857500"/>
            <wp:effectExtent l="0" t="0" r="0" b="0"/>
            <wp:docPr id="830063369" name="Picture 2804" descr="Twisted Love">
              <a:hlinkClick xmlns:a="http://schemas.openxmlformats.org/drawingml/2006/main" r:id="rId1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85" descr="Twisted Love">
                      <a:hlinkClick r:id="rId1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0940" w14:textId="77777777" w:rsidR="002D54D5" w:rsidRPr="002D54D5" w:rsidRDefault="002D54D5" w:rsidP="002D54D5">
      <w:r w:rsidRPr="002D54D5">
        <w:rPr>
          <w:b/>
          <w:bCs/>
        </w:rPr>
        <w:lastRenderedPageBreak/>
        <w:t xml:space="preserve">Twisted </w:t>
      </w:r>
      <w:proofErr w:type="spellStart"/>
      <w:r w:rsidRPr="002D54D5">
        <w:rPr>
          <w:b/>
          <w:bCs/>
        </w:rPr>
        <w:t>Love</w:t>
      </w:r>
      <w:r w:rsidRPr="002D54D5">
        <w:t>Ana</w:t>
      </w:r>
      <w:proofErr w:type="spellEnd"/>
      <w:r w:rsidRPr="002D54D5">
        <w:t xml:space="preserve"> Huang</w:t>
      </w:r>
    </w:p>
    <w:p w14:paraId="1A18AEE6" w14:textId="6ADE46AC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6DE3F48" wp14:editId="27EDDA59">
                <wp:extent cx="304800" cy="304800"/>
                <wp:effectExtent l="0" t="0" r="0" b="0"/>
                <wp:docPr id="1453731558" name="Rectangle 28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74B659" id="Rectangle 28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72E966E" wp14:editId="09EB9E6B">
                <wp:extent cx="304800" cy="304800"/>
                <wp:effectExtent l="0" t="0" r="0" b="0"/>
                <wp:docPr id="1783155382" name="Rectangle 28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800A0D" id="Rectangle 28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14DDBBE" wp14:editId="6B4BCB77">
                <wp:extent cx="304800" cy="304800"/>
                <wp:effectExtent l="0" t="0" r="0" b="0"/>
                <wp:docPr id="1956382547" name="Rectangle 28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57246F" id="Rectangle 28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2F3E371" wp14:editId="273C8774">
                <wp:extent cx="304800" cy="304800"/>
                <wp:effectExtent l="0" t="0" r="0" b="0"/>
                <wp:docPr id="1380284348" name="Rectangle 28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35F21D" id="Rectangle 28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1690A3D" wp14:editId="7F465928">
                <wp:extent cx="304800" cy="304800"/>
                <wp:effectExtent l="0" t="0" r="0" b="0"/>
                <wp:docPr id="566036978" name="Rectangle 27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8AC6EB" id="Rectangle 27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5BABC1A" wp14:editId="24D0C8EF">
                <wp:extent cx="304800" cy="304800"/>
                <wp:effectExtent l="0" t="0" r="0" b="0"/>
                <wp:docPr id="1177712605" name="Rectangle 27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DB576C" id="Rectangle 27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7CEF82E" wp14:editId="730D4033">
                <wp:extent cx="304800" cy="304800"/>
                <wp:effectExtent l="0" t="0" r="0" b="0"/>
                <wp:docPr id="674627545" name="Rectangle 27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F28B5E" id="Rectangle 27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A13C22C" wp14:editId="11BEBA48">
                <wp:extent cx="304800" cy="304800"/>
                <wp:effectExtent l="0" t="0" r="0" b="0"/>
                <wp:docPr id="1363398235" name="Rectangle 27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4CFD07" id="Rectangle 27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30CD413" wp14:editId="5BDD5210">
                <wp:extent cx="304800" cy="304800"/>
                <wp:effectExtent l="0" t="0" r="0" b="0"/>
                <wp:docPr id="1456755653" name="Rectangle 27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9E0646" id="Rectangle 27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E309853" wp14:editId="4AD6D4AE">
                <wp:extent cx="304800" cy="304800"/>
                <wp:effectExtent l="0" t="0" r="0" b="0"/>
                <wp:docPr id="1592194891" name="Rectangle 27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519360" id="Rectangle 27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mc:AlternateContent>
          <mc:Choice Requires="wps">
            <w:drawing>
              <wp:inline distT="0" distB="0" distL="0" distR="0" wp14:anchorId="49505D34" wp14:editId="24E202F4">
                <wp:extent cx="304800" cy="304800"/>
                <wp:effectExtent l="0" t="0" r="0" b="0"/>
                <wp:docPr id="647035327" name="Rectangle 27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4496CC" id="Rectangle 27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3FFA6E71" w14:textId="77777777" w:rsidR="002D54D5" w:rsidRPr="002D54D5" w:rsidRDefault="002D54D5" w:rsidP="002D54D5">
      <w:r w:rsidRPr="002D54D5">
        <w:rPr>
          <w:b/>
          <w:bCs/>
        </w:rPr>
        <w:t>₹407</w:t>
      </w:r>
      <w:r w:rsidRPr="002D54D5">
        <w:t> </w:t>
      </w:r>
      <w:del w:id="77" w:author="Unknown">
        <w:r w:rsidRPr="002D54D5">
          <w:delText>₹599</w:delText>
        </w:r>
      </w:del>
    </w:p>
    <w:p w14:paraId="056BCA6F" w14:textId="77BAA3AC" w:rsidR="002D54D5" w:rsidRPr="002D54D5" w:rsidRDefault="002D54D5" w:rsidP="002D54D5">
      <w:r w:rsidRPr="002D54D5">
        <w:drawing>
          <wp:inline distT="0" distB="0" distL="0" distR="0" wp14:anchorId="2B147573" wp14:editId="5F05AC94">
            <wp:extent cx="1905000" cy="2857500"/>
            <wp:effectExtent l="0" t="0" r="0" b="0"/>
            <wp:docPr id="1844122507" name="Picture 2792" descr="Pearson Edexcel International GCSE (9-1) Physics Student Book">
              <a:hlinkClick xmlns:a="http://schemas.openxmlformats.org/drawingml/2006/main" r:id="rId1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7" descr="Pearson Edexcel International GCSE (9-1) Physics Student Book">
                      <a:hlinkClick r:id="rId1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1AE96" w14:textId="77777777" w:rsidR="002D54D5" w:rsidRPr="002D54D5" w:rsidRDefault="002D54D5" w:rsidP="002D54D5">
      <w:r w:rsidRPr="002D54D5">
        <w:rPr>
          <w:b/>
          <w:bCs/>
        </w:rPr>
        <w:t xml:space="preserve">Pearson Edexcel International GCSE (9-1) Physics Student </w:t>
      </w:r>
      <w:proofErr w:type="spellStart"/>
      <w:r w:rsidRPr="002D54D5">
        <w:rPr>
          <w:b/>
          <w:bCs/>
        </w:rPr>
        <w:t>Book</w:t>
      </w:r>
      <w:r w:rsidRPr="002D54D5">
        <w:t>Penny</w:t>
      </w:r>
      <w:proofErr w:type="spellEnd"/>
      <w:r w:rsidRPr="002D54D5">
        <w:t xml:space="preserve"> Johnson</w:t>
      </w:r>
    </w:p>
    <w:p w14:paraId="59D3750D" w14:textId="6900A1C5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4AEA8349" wp14:editId="70E3AA13">
                <wp:extent cx="304800" cy="304800"/>
                <wp:effectExtent l="0" t="0" r="0" b="0"/>
                <wp:docPr id="1413969026" name="Rectangle 27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AA1BE1" id="Rectangle 27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1BB5E70" wp14:editId="1901257D">
                <wp:extent cx="304800" cy="304800"/>
                <wp:effectExtent l="0" t="0" r="0" b="0"/>
                <wp:docPr id="2011456509" name="Rectangle 27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69FBEF" id="Rectangle 27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C22BD24" wp14:editId="17247379">
                <wp:extent cx="304800" cy="304800"/>
                <wp:effectExtent l="0" t="0" r="0" b="0"/>
                <wp:docPr id="1514515280" name="Rectangle 27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425894" id="Rectangle 27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BBEC85F" wp14:editId="11328835">
                <wp:extent cx="304800" cy="304800"/>
                <wp:effectExtent l="0" t="0" r="0" b="0"/>
                <wp:docPr id="585608038" name="Rectangle 27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08511F" id="Rectangle 27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119CA7D" wp14:editId="32B54983">
                <wp:extent cx="304800" cy="304800"/>
                <wp:effectExtent l="0" t="0" r="0" b="0"/>
                <wp:docPr id="650523157" name="Rectangle 27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66CB69" id="Rectangle 27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579FF6C" wp14:editId="60A1DC90">
                <wp:extent cx="304800" cy="304800"/>
                <wp:effectExtent l="0" t="0" r="0" b="0"/>
                <wp:docPr id="988605043" name="Rectangle 27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2A9916" id="Rectangle 27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44875D4" wp14:editId="5C5E28CE">
                <wp:extent cx="304800" cy="304800"/>
                <wp:effectExtent l="0" t="0" r="0" b="0"/>
                <wp:docPr id="545424925" name="Rectangle 27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4055A1" id="Rectangle 27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ADD0434" wp14:editId="35186DCD">
                <wp:extent cx="304800" cy="304800"/>
                <wp:effectExtent l="0" t="0" r="0" b="0"/>
                <wp:docPr id="1706725777" name="Rectangle 27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260318" id="Rectangle 27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BF735F3" wp14:editId="31BD6A6A">
                <wp:extent cx="304800" cy="304800"/>
                <wp:effectExtent l="0" t="0" r="0" b="0"/>
                <wp:docPr id="2014236478" name="Rectangle 27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BDF174" id="Rectangle 27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5DD9D2C" wp14:editId="759921FB">
                <wp:extent cx="304800" cy="304800"/>
                <wp:effectExtent l="0" t="0" r="0" b="0"/>
                <wp:docPr id="955949505" name="Rectangle 27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913B20" id="Rectangle 27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mc:AlternateContent>
          <mc:Choice Requires="wps">
            <w:drawing>
              <wp:inline distT="0" distB="0" distL="0" distR="0" wp14:anchorId="21E3580F" wp14:editId="6B61A169">
                <wp:extent cx="304800" cy="304800"/>
                <wp:effectExtent l="0" t="0" r="0" b="0"/>
                <wp:docPr id="26178361" name="Rectangle 27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3D24C1" id="Rectangle 27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203E5548" w14:textId="77777777" w:rsidR="002D54D5" w:rsidRPr="002D54D5" w:rsidRDefault="002D54D5" w:rsidP="002D54D5">
      <w:r w:rsidRPr="002D54D5">
        <w:rPr>
          <w:b/>
          <w:bCs/>
        </w:rPr>
        <w:t>₹4,180</w:t>
      </w:r>
    </w:p>
    <w:p w14:paraId="125A71A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33%</w:t>
      </w:r>
    </w:p>
    <w:p w14:paraId="32C75DAD" w14:textId="221F7006" w:rsidR="002D54D5" w:rsidRPr="002D54D5" w:rsidRDefault="002D54D5" w:rsidP="002D54D5">
      <w:r w:rsidRPr="002D54D5">
        <w:drawing>
          <wp:inline distT="0" distB="0" distL="0" distR="0" wp14:anchorId="29B5FE55" wp14:editId="74F97C38">
            <wp:extent cx="1905000" cy="2857500"/>
            <wp:effectExtent l="0" t="0" r="0" b="0"/>
            <wp:docPr id="824746608" name="Picture 2780" descr="The Untethered Soul">
              <a:hlinkClick xmlns:a="http://schemas.openxmlformats.org/drawingml/2006/main" r:id="rId1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09" descr="The Untethered Soul">
                      <a:hlinkClick r:id="rId1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1844D" w14:textId="77777777" w:rsidR="002D54D5" w:rsidRPr="002D54D5" w:rsidRDefault="002D54D5" w:rsidP="002D54D5">
      <w:r w:rsidRPr="002D54D5">
        <w:rPr>
          <w:b/>
          <w:bCs/>
        </w:rPr>
        <w:lastRenderedPageBreak/>
        <w:t xml:space="preserve">The Untethered </w:t>
      </w:r>
      <w:proofErr w:type="spellStart"/>
      <w:r w:rsidRPr="002D54D5">
        <w:rPr>
          <w:b/>
          <w:bCs/>
        </w:rPr>
        <w:t>Soul</w:t>
      </w:r>
      <w:r w:rsidRPr="002D54D5">
        <w:t>Michael</w:t>
      </w:r>
      <w:proofErr w:type="spellEnd"/>
      <w:r w:rsidRPr="002D54D5">
        <w:t xml:space="preserve"> A. Singer</w:t>
      </w:r>
    </w:p>
    <w:p w14:paraId="291D3845" w14:textId="76F143DF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45EAD646" wp14:editId="36FF306B">
                <wp:extent cx="304800" cy="304800"/>
                <wp:effectExtent l="0" t="0" r="0" b="0"/>
                <wp:docPr id="1688402214" name="Rectangle 2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A84BBA" id="Rectangle 27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D2B1BA3" wp14:editId="339DAB4F">
                <wp:extent cx="304800" cy="304800"/>
                <wp:effectExtent l="0" t="0" r="0" b="0"/>
                <wp:docPr id="1486838450" name="Rectangle 27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A5AA45" id="Rectangle 27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9D01EBF" wp14:editId="61383E46">
                <wp:extent cx="304800" cy="304800"/>
                <wp:effectExtent l="0" t="0" r="0" b="0"/>
                <wp:docPr id="117480402" name="Rectangle 27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99E6C8" id="Rectangle 27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03859C2" wp14:editId="7C0B1990">
                <wp:extent cx="304800" cy="304800"/>
                <wp:effectExtent l="0" t="0" r="0" b="0"/>
                <wp:docPr id="465893059" name="Rectangle 27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65BFF5" id="Rectangle 27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CD82F2F" wp14:editId="68CABCC6">
                <wp:extent cx="304800" cy="304800"/>
                <wp:effectExtent l="0" t="0" r="0" b="0"/>
                <wp:docPr id="1632338042" name="Rectangle 27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E97DDB" id="Rectangle 27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C96F164" wp14:editId="53769A7C">
                <wp:extent cx="304800" cy="304800"/>
                <wp:effectExtent l="0" t="0" r="0" b="0"/>
                <wp:docPr id="1297143103" name="Rectangle 27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D2E275" id="Rectangle 27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5B788EE" wp14:editId="26F0F641">
                <wp:extent cx="304800" cy="304800"/>
                <wp:effectExtent l="0" t="0" r="0" b="0"/>
                <wp:docPr id="1434003070" name="Rectangle 27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053CF8" id="Rectangle 27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D0CF930" wp14:editId="59737D32">
                <wp:extent cx="304800" cy="304800"/>
                <wp:effectExtent l="0" t="0" r="0" b="0"/>
                <wp:docPr id="633651496" name="Rectangle 2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76895B" id="Rectangle 27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5C08166" wp14:editId="3BAA8DAC">
                <wp:extent cx="304800" cy="304800"/>
                <wp:effectExtent l="0" t="0" r="0" b="0"/>
                <wp:docPr id="365962973" name="Rectangle 27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12F4F9" id="Rectangle 27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5311387" wp14:editId="20B920BD">
                <wp:extent cx="304800" cy="304800"/>
                <wp:effectExtent l="0" t="0" r="0" b="0"/>
                <wp:docPr id="2073905032" name="Rectangle 27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F83A17" id="Rectangle 27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mc:AlternateContent>
          <mc:Choice Requires="wps">
            <w:drawing>
              <wp:inline distT="0" distB="0" distL="0" distR="0" wp14:anchorId="66C6E3FA" wp14:editId="5D881169">
                <wp:extent cx="304800" cy="304800"/>
                <wp:effectExtent l="0" t="0" r="0" b="0"/>
                <wp:docPr id="1647761861" name="Rectangle 27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6C1E18" id="Rectangle 27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61046EAE" w14:textId="77777777" w:rsidR="002D54D5" w:rsidRPr="002D54D5" w:rsidRDefault="002D54D5" w:rsidP="002D54D5">
      <w:r w:rsidRPr="002D54D5">
        <w:rPr>
          <w:b/>
          <w:bCs/>
        </w:rPr>
        <w:t>₹1,162</w:t>
      </w:r>
      <w:r w:rsidRPr="002D54D5">
        <w:t> </w:t>
      </w:r>
      <w:del w:id="78" w:author="Unknown">
        <w:r w:rsidRPr="002D54D5">
          <w:delText>₹1,735</w:delText>
        </w:r>
      </w:del>
    </w:p>
    <w:p w14:paraId="0216EB39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23%</w:t>
      </w:r>
    </w:p>
    <w:p w14:paraId="444A8D4C" w14:textId="715E6803" w:rsidR="002D54D5" w:rsidRPr="002D54D5" w:rsidRDefault="002D54D5" w:rsidP="002D54D5">
      <w:r w:rsidRPr="002D54D5">
        <w:drawing>
          <wp:inline distT="0" distB="0" distL="0" distR="0" wp14:anchorId="7724E806" wp14:editId="14ADFA0C">
            <wp:extent cx="1905000" cy="2857500"/>
            <wp:effectExtent l="0" t="0" r="0" b="0"/>
            <wp:docPr id="720067965" name="Picture 2768" descr="Becoming Supernatural">
              <a:hlinkClick xmlns:a="http://schemas.openxmlformats.org/drawingml/2006/main" r:id="rId1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1" descr="Becoming Supernatural">
                      <a:hlinkClick r:id="rId1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B812A" w14:textId="77777777" w:rsidR="002D54D5" w:rsidRPr="002D54D5" w:rsidRDefault="002D54D5" w:rsidP="002D54D5">
      <w:r w:rsidRPr="002D54D5">
        <w:rPr>
          <w:b/>
          <w:bCs/>
        </w:rPr>
        <w:t xml:space="preserve">Becoming </w:t>
      </w:r>
      <w:proofErr w:type="spellStart"/>
      <w:r w:rsidRPr="002D54D5">
        <w:rPr>
          <w:b/>
          <w:bCs/>
        </w:rPr>
        <w:t>Supernatural</w:t>
      </w:r>
      <w:r w:rsidRPr="002D54D5">
        <w:t>Dr</w:t>
      </w:r>
      <w:proofErr w:type="spellEnd"/>
      <w:r w:rsidRPr="002D54D5">
        <w:t>. Joe Dispenza</w:t>
      </w:r>
    </w:p>
    <w:p w14:paraId="69370FF5" w14:textId="5BDC419E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5DE63832" wp14:editId="4DB60B4C">
                <wp:extent cx="304800" cy="304800"/>
                <wp:effectExtent l="0" t="0" r="0" b="0"/>
                <wp:docPr id="1424718563" name="Rectangle 27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82E182" id="Rectangle 27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406C67B" wp14:editId="5DFECA8B">
                <wp:extent cx="304800" cy="304800"/>
                <wp:effectExtent l="0" t="0" r="0" b="0"/>
                <wp:docPr id="617944521" name="Rectangle 27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F66507" id="Rectangle 27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2F9413C" wp14:editId="1C416310">
                <wp:extent cx="304800" cy="304800"/>
                <wp:effectExtent l="0" t="0" r="0" b="0"/>
                <wp:docPr id="636998546" name="Rectangle 27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373A75" id="Rectangle 27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F4891DB" wp14:editId="594F6C96">
                <wp:extent cx="304800" cy="304800"/>
                <wp:effectExtent l="0" t="0" r="0" b="0"/>
                <wp:docPr id="688609578" name="Rectangle 27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8F57B8" id="Rectangle 27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E107085" wp14:editId="3FC3E685">
                <wp:extent cx="304800" cy="304800"/>
                <wp:effectExtent l="0" t="0" r="0" b="0"/>
                <wp:docPr id="900952725" name="Rectangle 27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BE7F1E" id="Rectangle 27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7B9A915" wp14:editId="7A0E286D">
                <wp:extent cx="304800" cy="304800"/>
                <wp:effectExtent l="0" t="0" r="0" b="0"/>
                <wp:docPr id="785772668" name="Rectangle 27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CD108D" id="Rectangle 27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89873C2" wp14:editId="560E56E2">
                <wp:extent cx="304800" cy="304800"/>
                <wp:effectExtent l="0" t="0" r="0" b="0"/>
                <wp:docPr id="736163433" name="Rectangle 27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C076EC" id="Rectangle 27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B9D86E2" wp14:editId="2BAF7497">
                <wp:extent cx="304800" cy="304800"/>
                <wp:effectExtent l="0" t="0" r="0" b="0"/>
                <wp:docPr id="1968013617" name="Rectangle 27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D4090C" id="Rectangle 27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54C68CA" wp14:editId="23F748C3">
                <wp:extent cx="304800" cy="304800"/>
                <wp:effectExtent l="0" t="0" r="0" b="0"/>
                <wp:docPr id="9200055" name="Rectangle 27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830C72" id="Rectangle 27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F5CDB50" wp14:editId="63723CF2">
                <wp:extent cx="304800" cy="304800"/>
                <wp:effectExtent l="0" t="0" r="0" b="0"/>
                <wp:docPr id="1591798977" name="Rectangle 27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EBFEB1" id="Rectangle 27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4.7</w:t>
      </w:r>
      <w:r w:rsidRPr="002D54D5">
        <mc:AlternateContent>
          <mc:Choice Requires="wps">
            <w:drawing>
              <wp:inline distT="0" distB="0" distL="0" distR="0" wp14:anchorId="48563BF1" wp14:editId="74FECC4E">
                <wp:extent cx="304800" cy="304800"/>
                <wp:effectExtent l="0" t="0" r="0" b="0"/>
                <wp:docPr id="40582204" name="Rectangle 27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177E71" id="Rectangle 27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006C12D5" w14:textId="77777777" w:rsidR="002D54D5" w:rsidRPr="002D54D5" w:rsidRDefault="002D54D5" w:rsidP="002D54D5">
      <w:r w:rsidRPr="002D54D5">
        <w:rPr>
          <w:b/>
          <w:bCs/>
        </w:rPr>
        <w:t>₹1,336</w:t>
      </w:r>
      <w:r w:rsidRPr="002D54D5">
        <w:t> </w:t>
      </w:r>
      <w:del w:id="79" w:author="Unknown">
        <w:r w:rsidRPr="002D54D5">
          <w:delText>₹1,735</w:delText>
        </w:r>
      </w:del>
    </w:p>
    <w:p w14:paraId="4D1B2D46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26A4C39A" w14:textId="55066596" w:rsidR="002D54D5" w:rsidRPr="002D54D5" w:rsidRDefault="002D54D5" w:rsidP="002D54D5">
      <w:r w:rsidRPr="002D54D5">
        <w:lastRenderedPageBreak/>
        <w:drawing>
          <wp:inline distT="0" distB="0" distL="0" distR="0" wp14:anchorId="2F466903" wp14:editId="65B7BE24">
            <wp:extent cx="1905000" cy="2857500"/>
            <wp:effectExtent l="0" t="0" r="0" b="0"/>
            <wp:docPr id="393374157" name="Picture 2756" descr="Diary of a Wimpy Kid: Hot Mess (Book 19)">
              <a:hlinkClick xmlns:a="http://schemas.openxmlformats.org/drawingml/2006/main" r:id="rId1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33" descr="Diary of a Wimpy Kid: Hot Mess (Book 19)">
                      <a:hlinkClick r:id="rId1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0C2D7" w14:textId="77777777" w:rsidR="002D54D5" w:rsidRPr="002D54D5" w:rsidRDefault="002D54D5" w:rsidP="002D54D5">
      <w:r w:rsidRPr="002D54D5">
        <w:rPr>
          <w:b/>
          <w:bCs/>
        </w:rPr>
        <w:t xml:space="preserve">Diary of a Wimpy Kid: Hot Mess (Book </w:t>
      </w:r>
      <w:proofErr w:type="gramStart"/>
      <w:r w:rsidRPr="002D54D5">
        <w:rPr>
          <w:b/>
          <w:bCs/>
        </w:rPr>
        <w:t>19)</w:t>
      </w:r>
      <w:r w:rsidRPr="002D54D5">
        <w:t>Jeff</w:t>
      </w:r>
      <w:proofErr w:type="gramEnd"/>
      <w:r w:rsidRPr="002D54D5">
        <w:t xml:space="preserve"> Kinney</w:t>
      </w:r>
    </w:p>
    <w:p w14:paraId="446F680E" w14:textId="31589B9B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3B377779" wp14:editId="474EB3E8">
                <wp:extent cx="304800" cy="304800"/>
                <wp:effectExtent l="0" t="0" r="0" b="0"/>
                <wp:docPr id="1253894500" name="Rectangle 27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9122DF" id="Rectangle 27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9EF3F90" wp14:editId="19109218">
                <wp:extent cx="304800" cy="304800"/>
                <wp:effectExtent l="0" t="0" r="0" b="0"/>
                <wp:docPr id="1958722723" name="Rectangle 27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42909F" id="Rectangle 27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A6652A6" wp14:editId="3DAA4C53">
                <wp:extent cx="304800" cy="304800"/>
                <wp:effectExtent l="0" t="0" r="0" b="0"/>
                <wp:docPr id="2022240267" name="Rectangle 27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14BEE2" id="Rectangle 27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27D9441" wp14:editId="20BEDE1C">
                <wp:extent cx="304800" cy="304800"/>
                <wp:effectExtent l="0" t="0" r="0" b="0"/>
                <wp:docPr id="1079893210" name="Rectangle 27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655FF8" id="Rectangle 27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6AD554F" wp14:editId="1CD4D917">
                <wp:extent cx="304800" cy="304800"/>
                <wp:effectExtent l="0" t="0" r="0" b="0"/>
                <wp:docPr id="1603020696" name="Rectangle 27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006274" id="Rectangle 27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2AE8D6B" wp14:editId="03B903B7">
                <wp:extent cx="304800" cy="304800"/>
                <wp:effectExtent l="0" t="0" r="0" b="0"/>
                <wp:docPr id="138738175" name="Rectangle 27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A73405" id="Rectangle 27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D7413EA" wp14:editId="23B14295">
                <wp:extent cx="304800" cy="304800"/>
                <wp:effectExtent l="0" t="0" r="0" b="0"/>
                <wp:docPr id="1242251325" name="Rectangle 27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1427EC" id="Rectangle 27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92CF43E" wp14:editId="63F2AD85">
                <wp:extent cx="304800" cy="304800"/>
                <wp:effectExtent l="0" t="0" r="0" b="0"/>
                <wp:docPr id="789235909" name="Rectangle 27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166F4D" id="Rectangle 27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CA2A84A" wp14:editId="38F42179">
                <wp:extent cx="304800" cy="304800"/>
                <wp:effectExtent l="0" t="0" r="0" b="0"/>
                <wp:docPr id="1828159779" name="Rectangle 27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AB3BA4" id="Rectangle 27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71F20CF" wp14:editId="6E45FDFD">
                <wp:extent cx="304800" cy="304800"/>
                <wp:effectExtent l="0" t="0" r="0" b="0"/>
                <wp:docPr id="246008107" name="Rectangle 27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7D3701" id="Rectangle 27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00F7B28A" w14:textId="77777777" w:rsidR="002D54D5" w:rsidRPr="002D54D5" w:rsidRDefault="002D54D5" w:rsidP="002D54D5">
      <w:r w:rsidRPr="002D54D5">
        <w:rPr>
          <w:b/>
          <w:bCs/>
        </w:rPr>
        <w:t>₹455</w:t>
      </w:r>
      <w:r w:rsidRPr="002D54D5">
        <w:t> </w:t>
      </w:r>
      <w:del w:id="80" w:author="Unknown">
        <w:r w:rsidRPr="002D54D5">
          <w:delText>₹650</w:delText>
        </w:r>
      </w:del>
    </w:p>
    <w:p w14:paraId="3988F641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34%</w:t>
      </w:r>
    </w:p>
    <w:p w14:paraId="565BF634" w14:textId="03ED34BF" w:rsidR="002D54D5" w:rsidRPr="002D54D5" w:rsidRDefault="002D54D5" w:rsidP="002D54D5">
      <w:r w:rsidRPr="002D54D5">
        <w:drawing>
          <wp:inline distT="0" distB="0" distL="0" distR="0" wp14:anchorId="403A7DD7" wp14:editId="1ABDF1AD">
            <wp:extent cx="1905000" cy="2857500"/>
            <wp:effectExtent l="0" t="0" r="0" b="0"/>
            <wp:docPr id="2126664738" name="Picture 2745" descr="Glucose Revolution">
              <a:hlinkClick xmlns:a="http://schemas.openxmlformats.org/drawingml/2006/main" r:id="rId1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44" descr="Glucose Revolution">
                      <a:hlinkClick r:id="rId1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0FEFC" w14:textId="77777777" w:rsidR="002D54D5" w:rsidRPr="002D54D5" w:rsidRDefault="002D54D5" w:rsidP="002D54D5">
      <w:r w:rsidRPr="002D54D5">
        <w:rPr>
          <w:b/>
          <w:bCs/>
        </w:rPr>
        <w:t xml:space="preserve">Glucose </w:t>
      </w:r>
      <w:proofErr w:type="spellStart"/>
      <w:r w:rsidRPr="002D54D5">
        <w:rPr>
          <w:b/>
          <w:bCs/>
        </w:rPr>
        <w:t>Revolution</w:t>
      </w:r>
      <w:r w:rsidRPr="002D54D5">
        <w:t>Jessie</w:t>
      </w:r>
      <w:proofErr w:type="spellEnd"/>
      <w:r w:rsidRPr="002D54D5">
        <w:t xml:space="preserve"> </w:t>
      </w:r>
      <w:proofErr w:type="spellStart"/>
      <w:r w:rsidRPr="002D54D5">
        <w:t>Inchauspe</w:t>
      </w:r>
      <w:proofErr w:type="spellEnd"/>
    </w:p>
    <w:p w14:paraId="3E42D812" w14:textId="1F678FEE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1EFA7660" wp14:editId="4B1FD628">
                <wp:extent cx="304800" cy="304800"/>
                <wp:effectExtent l="0" t="0" r="0" b="0"/>
                <wp:docPr id="398259979" name="Rectangle 27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989B81" id="Rectangle 27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99C0F7A" wp14:editId="19DF5C3B">
                <wp:extent cx="304800" cy="304800"/>
                <wp:effectExtent l="0" t="0" r="0" b="0"/>
                <wp:docPr id="1253887023" name="Rectangle 27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521CA3" id="Rectangle 27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30A838D" wp14:editId="004CD978">
                <wp:extent cx="304800" cy="304800"/>
                <wp:effectExtent l="0" t="0" r="0" b="0"/>
                <wp:docPr id="687994941" name="Rectangle 27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0645BD" id="Rectangle 27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56595F6" wp14:editId="0265AD95">
                <wp:extent cx="304800" cy="304800"/>
                <wp:effectExtent l="0" t="0" r="0" b="0"/>
                <wp:docPr id="1647593458" name="Rectangle 27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30FB03" id="Rectangle 27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536BAC3" wp14:editId="1273F45B">
                <wp:extent cx="304800" cy="304800"/>
                <wp:effectExtent l="0" t="0" r="0" b="0"/>
                <wp:docPr id="1378247937" name="Rectangle 27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09F409" id="Rectangle 27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FA78DC0" wp14:editId="3C623832">
                <wp:extent cx="304800" cy="304800"/>
                <wp:effectExtent l="0" t="0" r="0" b="0"/>
                <wp:docPr id="1735817318" name="Rectangle 27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8C07DE" id="Rectangle 27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9F5E076" wp14:editId="3C3F3A7F">
                <wp:extent cx="304800" cy="304800"/>
                <wp:effectExtent l="0" t="0" r="0" b="0"/>
                <wp:docPr id="1825261374" name="Rectangle 27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54B1A3" id="Rectangle 27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8B0BCF4" wp14:editId="5DCB4220">
                <wp:extent cx="304800" cy="304800"/>
                <wp:effectExtent l="0" t="0" r="0" b="0"/>
                <wp:docPr id="89840912" name="Rectangle 27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30D818" id="Rectangle 27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F4D84F3" wp14:editId="1D3D44A4">
                <wp:extent cx="304800" cy="304800"/>
                <wp:effectExtent l="0" t="0" r="0" b="0"/>
                <wp:docPr id="2041699587" name="Rectangle 27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B3A0EE" id="Rectangle 27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BF253D7" wp14:editId="7FD47C5B">
                <wp:extent cx="304800" cy="304800"/>
                <wp:effectExtent l="0" t="0" r="0" b="0"/>
                <wp:docPr id="811540365" name="Rectangle 27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21C351" id="Rectangle 27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7A8738CB" wp14:editId="09B672C0">
                <wp:extent cx="304800" cy="304800"/>
                <wp:effectExtent l="0" t="0" r="0" b="0"/>
                <wp:docPr id="29959521" name="Rectangle 27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31234A" id="Rectangle 27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(3)</w:t>
      </w:r>
    </w:p>
    <w:p w14:paraId="2568122B" w14:textId="77777777" w:rsidR="002D54D5" w:rsidRPr="002D54D5" w:rsidRDefault="002D54D5" w:rsidP="002D54D5">
      <w:r w:rsidRPr="002D54D5">
        <w:rPr>
          <w:b/>
          <w:bCs/>
        </w:rPr>
        <w:t>₹527</w:t>
      </w:r>
      <w:r w:rsidRPr="002D54D5">
        <w:t> </w:t>
      </w:r>
      <w:del w:id="81" w:author="Unknown">
        <w:r w:rsidRPr="002D54D5">
          <w:delText>₹799</w:delText>
        </w:r>
      </w:del>
    </w:p>
    <w:p w14:paraId="248DB71E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17%</w:t>
      </w:r>
    </w:p>
    <w:p w14:paraId="6BB6B5EA" w14:textId="424D9B13" w:rsidR="002D54D5" w:rsidRPr="002D54D5" w:rsidRDefault="002D54D5" w:rsidP="002D54D5">
      <w:r w:rsidRPr="002D54D5">
        <w:drawing>
          <wp:inline distT="0" distB="0" distL="0" distR="0" wp14:anchorId="309AADD9" wp14:editId="2EE5D5F3">
            <wp:extent cx="1905000" cy="2857500"/>
            <wp:effectExtent l="0" t="0" r="0" b="0"/>
            <wp:docPr id="792374669" name="Picture 2733" descr="KS3 Science Complete Revision &amp; Practice – Higher (includes Online Edition, Videos &amp; Quizzes)">
              <a:hlinkClick xmlns:a="http://schemas.openxmlformats.org/drawingml/2006/main" r:id="rId1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6" descr="KS3 Science Complete Revision &amp; Practice – Higher (includes Online Edition, Videos &amp; Quizzes)">
                      <a:hlinkClick r:id="rId1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DBECD" w14:textId="77777777" w:rsidR="002D54D5" w:rsidRPr="002D54D5" w:rsidRDefault="002D54D5" w:rsidP="002D54D5">
      <w:r w:rsidRPr="002D54D5">
        <w:rPr>
          <w:b/>
          <w:bCs/>
        </w:rPr>
        <w:t xml:space="preserve">KS3 Science Complete Revision &amp; Practice – Higher (includes Online Edition, Videos &amp; </w:t>
      </w:r>
      <w:proofErr w:type="gramStart"/>
      <w:r w:rsidRPr="002D54D5">
        <w:rPr>
          <w:b/>
          <w:bCs/>
        </w:rPr>
        <w:t>Quizzes)</w:t>
      </w:r>
      <w:r w:rsidRPr="002D54D5">
        <w:t>Au</w:t>
      </w:r>
      <w:proofErr w:type="gramEnd"/>
    </w:p>
    <w:p w14:paraId="1C3DB4C9" w14:textId="309C6A60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390C191A" wp14:editId="2FB43D32">
                <wp:extent cx="304800" cy="304800"/>
                <wp:effectExtent l="0" t="0" r="0" b="0"/>
                <wp:docPr id="1422722324" name="Rectangle 27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B6A00B" id="Rectangle 27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02BC7EC" wp14:editId="4E961D2D">
                <wp:extent cx="304800" cy="304800"/>
                <wp:effectExtent l="0" t="0" r="0" b="0"/>
                <wp:docPr id="1628161839" name="Rectangle 27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65C98B" id="Rectangle 27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AA17B88" wp14:editId="749EA905">
                <wp:extent cx="304800" cy="304800"/>
                <wp:effectExtent l="0" t="0" r="0" b="0"/>
                <wp:docPr id="1882632289" name="Rectangle 2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F1886D" id="Rectangle 27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00CDF3B" wp14:editId="21ACD0E7">
                <wp:extent cx="304800" cy="304800"/>
                <wp:effectExtent l="0" t="0" r="0" b="0"/>
                <wp:docPr id="1211888617" name="Rectangle 27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C73F67" id="Rectangle 27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8DCB791" wp14:editId="013DA867">
                <wp:extent cx="304800" cy="304800"/>
                <wp:effectExtent l="0" t="0" r="0" b="0"/>
                <wp:docPr id="1988947622" name="Rectangle 27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1C6DD4" id="Rectangle 27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67B2D69" wp14:editId="61A74FD5">
                <wp:extent cx="304800" cy="304800"/>
                <wp:effectExtent l="0" t="0" r="0" b="0"/>
                <wp:docPr id="882317229" name="Rectangle 27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413867" id="Rectangle 27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E89F92C" wp14:editId="61F0DC7D">
                <wp:extent cx="304800" cy="304800"/>
                <wp:effectExtent l="0" t="0" r="0" b="0"/>
                <wp:docPr id="660953669" name="Rectangle 27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D818D9" id="Rectangle 27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E28F9A2" wp14:editId="624180A6">
                <wp:extent cx="304800" cy="304800"/>
                <wp:effectExtent l="0" t="0" r="0" b="0"/>
                <wp:docPr id="1848503719" name="Rectangle 27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8759F8" id="Rectangle 27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4FD7E03" wp14:editId="335A82BF">
                <wp:extent cx="304800" cy="304800"/>
                <wp:effectExtent l="0" t="0" r="0" b="0"/>
                <wp:docPr id="1787497235" name="Rectangle 27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516F7C" id="Rectangle 27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BD821D8" wp14:editId="47BAA483">
                <wp:extent cx="304800" cy="304800"/>
                <wp:effectExtent l="0" t="0" r="0" b="0"/>
                <wp:docPr id="787173284" name="Rectangle 27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02FB05" id="Rectangle 27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4.7</w:t>
      </w:r>
      <w:r w:rsidRPr="002D54D5">
        <mc:AlternateContent>
          <mc:Choice Requires="wps">
            <w:drawing>
              <wp:inline distT="0" distB="0" distL="0" distR="0" wp14:anchorId="4D970C65" wp14:editId="3879C13A">
                <wp:extent cx="304800" cy="304800"/>
                <wp:effectExtent l="0" t="0" r="0" b="0"/>
                <wp:docPr id="2135340361" name="Rectangle 27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12457C" id="Rectangle 27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064D5598" w14:textId="77777777" w:rsidR="002D54D5" w:rsidRPr="002D54D5" w:rsidRDefault="002D54D5" w:rsidP="002D54D5">
      <w:r w:rsidRPr="002D54D5">
        <w:rPr>
          <w:b/>
          <w:bCs/>
        </w:rPr>
        <w:t>₹1,143</w:t>
      </w:r>
      <w:r w:rsidRPr="002D54D5">
        <w:t> </w:t>
      </w:r>
      <w:del w:id="82" w:author="Unknown">
        <w:r w:rsidRPr="002D54D5">
          <w:delText>₹1,377</w:delText>
        </w:r>
      </w:del>
    </w:p>
    <w:p w14:paraId="5FD9622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31%</w:t>
      </w:r>
    </w:p>
    <w:p w14:paraId="3196C237" w14:textId="43FECD18" w:rsidR="002D54D5" w:rsidRPr="002D54D5" w:rsidRDefault="002D54D5" w:rsidP="002D54D5">
      <w:r w:rsidRPr="002D54D5">
        <w:drawing>
          <wp:inline distT="0" distB="0" distL="0" distR="0" wp14:anchorId="36C36FFC" wp14:editId="28B507F3">
            <wp:extent cx="1905000" cy="2857500"/>
            <wp:effectExtent l="0" t="0" r="0" b="0"/>
            <wp:docPr id="2029515803" name="Picture 2721" descr="The Diary of a CEO">
              <a:hlinkClick xmlns:a="http://schemas.openxmlformats.org/drawingml/2006/main" r:id="rId1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8" descr="The Diary of a CEO">
                      <a:hlinkClick r:id="rId1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5883A" w14:textId="77777777" w:rsidR="002D54D5" w:rsidRPr="002D54D5" w:rsidRDefault="002D54D5" w:rsidP="002D54D5">
      <w:r w:rsidRPr="002D54D5">
        <w:rPr>
          <w:b/>
          <w:bCs/>
        </w:rPr>
        <w:t xml:space="preserve">The Diary of a </w:t>
      </w:r>
      <w:proofErr w:type="spellStart"/>
      <w:r w:rsidRPr="002D54D5">
        <w:rPr>
          <w:b/>
          <w:bCs/>
        </w:rPr>
        <w:t>CEO</w:t>
      </w:r>
      <w:r w:rsidRPr="002D54D5">
        <w:t>Steven</w:t>
      </w:r>
      <w:proofErr w:type="spellEnd"/>
      <w:r w:rsidRPr="002D54D5">
        <w:t xml:space="preserve"> Bartlett</w:t>
      </w:r>
    </w:p>
    <w:p w14:paraId="0C680785" w14:textId="7506CA5E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02ABE29A" wp14:editId="67564E4D">
                <wp:extent cx="304800" cy="304800"/>
                <wp:effectExtent l="0" t="0" r="0" b="0"/>
                <wp:docPr id="986261621" name="Rectangle 27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A0DF70" id="Rectangle 27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720EF6F" wp14:editId="7CE4932D">
                <wp:extent cx="304800" cy="304800"/>
                <wp:effectExtent l="0" t="0" r="0" b="0"/>
                <wp:docPr id="156073718" name="Rectangle 27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FC8037" id="Rectangle 27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58E45B9" wp14:editId="0DAC0AA0">
                <wp:extent cx="304800" cy="304800"/>
                <wp:effectExtent l="0" t="0" r="0" b="0"/>
                <wp:docPr id="2077663047" name="Rectangle 27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B2C22E" id="Rectangle 27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E15B73B" wp14:editId="7A206073">
                <wp:extent cx="304800" cy="304800"/>
                <wp:effectExtent l="0" t="0" r="0" b="0"/>
                <wp:docPr id="718036281" name="Rectangle 27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86D47F" id="Rectangle 27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22310ED" wp14:editId="0E2A1B1D">
                <wp:extent cx="304800" cy="304800"/>
                <wp:effectExtent l="0" t="0" r="0" b="0"/>
                <wp:docPr id="1267456361" name="Rectangle 27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3CB318" id="Rectangle 27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64D1A4E" wp14:editId="23B4D7CE">
                <wp:extent cx="304800" cy="304800"/>
                <wp:effectExtent l="0" t="0" r="0" b="0"/>
                <wp:docPr id="1744066378" name="Rectangle 2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FCDE7F" id="Rectangle 27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6F703BE" wp14:editId="56D8B2CA">
                <wp:extent cx="304800" cy="304800"/>
                <wp:effectExtent l="0" t="0" r="0" b="0"/>
                <wp:docPr id="402599685" name="Rectangle 27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68BBFD" id="Rectangle 27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D576EF6" wp14:editId="628520AE">
                <wp:extent cx="304800" cy="304800"/>
                <wp:effectExtent l="0" t="0" r="0" b="0"/>
                <wp:docPr id="237419807" name="Rectangle 27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7E81A4" id="Rectangle 27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E488C2B" wp14:editId="5B8C383F">
                <wp:extent cx="304800" cy="304800"/>
                <wp:effectExtent l="0" t="0" r="0" b="0"/>
                <wp:docPr id="1129061599" name="Rectangle 27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69CD4D" id="Rectangle 27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035F4F6" wp14:editId="399DE40F">
                <wp:extent cx="304800" cy="304800"/>
                <wp:effectExtent l="0" t="0" r="0" b="0"/>
                <wp:docPr id="385252204" name="Rectangle 27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B5867B" id="Rectangle 27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mc:AlternateContent>
          <mc:Choice Requires="wps">
            <w:drawing>
              <wp:inline distT="0" distB="0" distL="0" distR="0" wp14:anchorId="010342B5" wp14:editId="05E5B1F9">
                <wp:extent cx="304800" cy="304800"/>
                <wp:effectExtent l="0" t="0" r="0" b="0"/>
                <wp:docPr id="1157410187" name="Rectangle 27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570124" id="Rectangle 27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0DF522E8" w14:textId="77777777" w:rsidR="002D54D5" w:rsidRPr="002D54D5" w:rsidRDefault="002D54D5" w:rsidP="002D54D5">
      <w:r w:rsidRPr="002D54D5">
        <w:rPr>
          <w:b/>
          <w:bCs/>
        </w:rPr>
        <w:lastRenderedPageBreak/>
        <w:t>₹689</w:t>
      </w:r>
      <w:r w:rsidRPr="002D54D5">
        <w:t> </w:t>
      </w:r>
      <w:del w:id="83" w:author="Unknown">
        <w:r w:rsidRPr="002D54D5">
          <w:delText>₹999</w:delText>
        </w:r>
      </w:del>
    </w:p>
    <w:p w14:paraId="1048CA7E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41%</w:t>
      </w:r>
    </w:p>
    <w:p w14:paraId="538CFDB1" w14:textId="6854C40A" w:rsidR="002D54D5" w:rsidRPr="002D54D5" w:rsidRDefault="002D54D5" w:rsidP="002D54D5">
      <w:r w:rsidRPr="002D54D5">
        <w:drawing>
          <wp:inline distT="0" distB="0" distL="0" distR="0" wp14:anchorId="7522DC36" wp14:editId="5C5C9F36">
            <wp:extent cx="1905000" cy="2857500"/>
            <wp:effectExtent l="0" t="0" r="0" b="0"/>
            <wp:docPr id="1322360141" name="Picture 2709" descr="The Housemaid's Secret">
              <a:hlinkClick xmlns:a="http://schemas.openxmlformats.org/drawingml/2006/main" r:id="rId1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0" descr="The Housemaid's Secret">
                      <a:hlinkClick r:id="rId1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D58CC" w14:textId="77777777" w:rsidR="002D54D5" w:rsidRPr="002D54D5" w:rsidRDefault="002D54D5" w:rsidP="002D54D5">
      <w:r w:rsidRPr="002D54D5">
        <w:rPr>
          <w:b/>
          <w:bCs/>
        </w:rPr>
        <w:t xml:space="preserve">The Housemaid's </w:t>
      </w:r>
      <w:proofErr w:type="spellStart"/>
      <w:r w:rsidRPr="002D54D5">
        <w:rPr>
          <w:b/>
          <w:bCs/>
        </w:rPr>
        <w:t>Secret</w:t>
      </w:r>
      <w:r w:rsidRPr="002D54D5">
        <w:t>Freida</w:t>
      </w:r>
      <w:proofErr w:type="spellEnd"/>
      <w:r w:rsidRPr="002D54D5">
        <w:t xml:space="preserve"> McFadden</w:t>
      </w:r>
    </w:p>
    <w:p w14:paraId="467480B9" w14:textId="24E0E7E5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5567083E" wp14:editId="30B82E9C">
                <wp:extent cx="304800" cy="304800"/>
                <wp:effectExtent l="0" t="0" r="0" b="0"/>
                <wp:docPr id="745865308" name="Rectangle 27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02AE82" id="Rectangle 27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CB404DE" wp14:editId="4529D4C9">
                <wp:extent cx="304800" cy="304800"/>
                <wp:effectExtent l="0" t="0" r="0" b="0"/>
                <wp:docPr id="1484996105" name="Rectangle 27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E8DE7C" id="Rectangle 27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12BAA64" wp14:editId="349CC360">
                <wp:extent cx="304800" cy="304800"/>
                <wp:effectExtent l="0" t="0" r="0" b="0"/>
                <wp:docPr id="200782503" name="Rectangle 27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C19481" id="Rectangle 27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3348DFB" wp14:editId="60F210AF">
                <wp:extent cx="304800" cy="304800"/>
                <wp:effectExtent l="0" t="0" r="0" b="0"/>
                <wp:docPr id="806243640" name="Rectangle 27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2B9BF2" id="Rectangle 27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2378CE1" wp14:editId="74CAC9CC">
                <wp:extent cx="304800" cy="304800"/>
                <wp:effectExtent l="0" t="0" r="0" b="0"/>
                <wp:docPr id="948845550" name="Rectangle 27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EA8930" id="Rectangle 27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8248482" wp14:editId="137351AD">
                <wp:extent cx="304800" cy="304800"/>
                <wp:effectExtent l="0" t="0" r="0" b="0"/>
                <wp:docPr id="1224666424" name="Rectangle 27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517913" id="Rectangle 27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BFC30DC" wp14:editId="0FA50988">
                <wp:extent cx="304800" cy="304800"/>
                <wp:effectExtent l="0" t="0" r="0" b="0"/>
                <wp:docPr id="1871684299" name="Rectangle 27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B543E1" id="Rectangle 27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4EB6C9F" wp14:editId="77A26D22">
                <wp:extent cx="304800" cy="304800"/>
                <wp:effectExtent l="0" t="0" r="0" b="0"/>
                <wp:docPr id="2004401887" name="Rectangle 27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493D12" id="Rectangle 27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6B2DD9D" wp14:editId="36D546D7">
                <wp:extent cx="304800" cy="304800"/>
                <wp:effectExtent l="0" t="0" r="0" b="0"/>
                <wp:docPr id="838841934" name="Rectangle 27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C836A5" id="Rectangle 27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6EC9F4F" wp14:editId="379F1CAC">
                <wp:extent cx="304800" cy="304800"/>
                <wp:effectExtent l="0" t="0" r="0" b="0"/>
                <wp:docPr id="1238932461" name="Rectangle 26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A49304" id="Rectangle 26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7E7B0149" w14:textId="77777777" w:rsidR="002D54D5" w:rsidRPr="002D54D5" w:rsidRDefault="002D54D5" w:rsidP="002D54D5">
      <w:r w:rsidRPr="002D54D5">
        <w:rPr>
          <w:b/>
          <w:bCs/>
        </w:rPr>
        <w:t>₹693</w:t>
      </w:r>
      <w:r w:rsidRPr="002D54D5">
        <w:t> </w:t>
      </w:r>
      <w:del w:id="84" w:author="Unknown">
        <w:r w:rsidRPr="002D54D5">
          <w:delText>₹1,174</w:delText>
        </w:r>
      </w:del>
    </w:p>
    <w:p w14:paraId="4FED43AE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28%</w:t>
      </w:r>
    </w:p>
    <w:p w14:paraId="5C4A5548" w14:textId="2DE36DC3" w:rsidR="002D54D5" w:rsidRPr="002D54D5" w:rsidRDefault="002D54D5" w:rsidP="002D54D5">
      <w:r w:rsidRPr="002D54D5">
        <w:drawing>
          <wp:inline distT="0" distB="0" distL="0" distR="0" wp14:anchorId="2EA87A48" wp14:editId="0B0730AF">
            <wp:extent cx="1905000" cy="2857500"/>
            <wp:effectExtent l="0" t="0" r="0" b="0"/>
            <wp:docPr id="466501643" name="Picture 2698" descr="Interior Design Handbook">
              <a:hlinkClick xmlns:a="http://schemas.openxmlformats.org/drawingml/2006/main" r:id="rId1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1" descr="Interior Design Handbook">
                      <a:hlinkClick r:id="rId1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69AA7" w14:textId="77777777" w:rsidR="002D54D5" w:rsidRPr="002D54D5" w:rsidRDefault="002D54D5" w:rsidP="002D54D5">
      <w:r w:rsidRPr="002D54D5">
        <w:rPr>
          <w:b/>
          <w:bCs/>
        </w:rPr>
        <w:t xml:space="preserve">Interior Design </w:t>
      </w:r>
      <w:proofErr w:type="spellStart"/>
      <w:r w:rsidRPr="002D54D5">
        <w:rPr>
          <w:b/>
          <w:bCs/>
        </w:rPr>
        <w:t>Handbook</w:t>
      </w:r>
      <w:r w:rsidRPr="002D54D5">
        <w:t>Frida</w:t>
      </w:r>
      <w:proofErr w:type="spellEnd"/>
      <w:r w:rsidRPr="002D54D5">
        <w:t xml:space="preserve"> Ramstedt</w:t>
      </w:r>
    </w:p>
    <w:p w14:paraId="3A57B6EF" w14:textId="158F2FDC" w:rsidR="002D54D5" w:rsidRPr="002D54D5" w:rsidRDefault="002D54D5" w:rsidP="002D54D5">
      <w:r w:rsidRPr="002D54D5">
        <w:lastRenderedPageBreak/>
        <mc:AlternateContent>
          <mc:Choice Requires="wps">
            <w:drawing>
              <wp:inline distT="0" distB="0" distL="0" distR="0" wp14:anchorId="1067FB2B" wp14:editId="1FBC4AD2">
                <wp:extent cx="304800" cy="304800"/>
                <wp:effectExtent l="0" t="0" r="0" b="0"/>
                <wp:docPr id="197899436" name="Rectangle 26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38129D" id="Rectangle 26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01B6064" wp14:editId="3912B231">
                <wp:extent cx="304800" cy="304800"/>
                <wp:effectExtent l="0" t="0" r="0" b="0"/>
                <wp:docPr id="1352508565" name="Rectangle 26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3CFC38" id="Rectangle 26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54D7F8C" wp14:editId="5DC0E0FF">
                <wp:extent cx="304800" cy="304800"/>
                <wp:effectExtent l="0" t="0" r="0" b="0"/>
                <wp:docPr id="6482435" name="Rectangle 26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5DAE04" id="Rectangle 26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922DF92" wp14:editId="3CB1900A">
                <wp:extent cx="304800" cy="304800"/>
                <wp:effectExtent l="0" t="0" r="0" b="0"/>
                <wp:docPr id="2036712779" name="Rectangle 26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0F177D" id="Rectangle 26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9E7D7BA" wp14:editId="0BCF14ED">
                <wp:extent cx="304800" cy="304800"/>
                <wp:effectExtent l="0" t="0" r="0" b="0"/>
                <wp:docPr id="1131740929" name="Rectangle 26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011DD3" id="Rectangle 26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E4BE5CB" wp14:editId="3DCB695D">
                <wp:extent cx="304800" cy="304800"/>
                <wp:effectExtent l="0" t="0" r="0" b="0"/>
                <wp:docPr id="1041373159" name="Rectangle 26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413A27" id="Rectangle 26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0BB73D1" wp14:editId="7813AAA0">
                <wp:extent cx="304800" cy="304800"/>
                <wp:effectExtent l="0" t="0" r="0" b="0"/>
                <wp:docPr id="62822379" name="Rectangle 26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A80186" id="Rectangle 26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256CEF3" wp14:editId="56D60D66">
                <wp:extent cx="304800" cy="304800"/>
                <wp:effectExtent l="0" t="0" r="0" b="0"/>
                <wp:docPr id="845091678" name="Rectangle 2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9CBF0D" id="Rectangle 26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74E18B1" wp14:editId="0DD8DA44">
                <wp:extent cx="304800" cy="304800"/>
                <wp:effectExtent l="0" t="0" r="0" b="0"/>
                <wp:docPr id="1942050599" name="Rectangle 26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802306" id="Rectangle 26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A162507" wp14:editId="57600700">
                <wp:extent cx="304800" cy="304800"/>
                <wp:effectExtent l="0" t="0" r="0" b="0"/>
                <wp:docPr id="1252056768" name="Rectangle 26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7E2B78" id="Rectangle 26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7E975881" wp14:editId="06C26C08">
                <wp:extent cx="304800" cy="304800"/>
                <wp:effectExtent l="0" t="0" r="0" b="0"/>
                <wp:docPr id="233550097" name="Rectangle 26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89437D" id="Rectangle 26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5211C67D" w14:textId="77777777" w:rsidR="002D54D5" w:rsidRPr="002D54D5" w:rsidRDefault="002D54D5" w:rsidP="002D54D5">
      <w:r w:rsidRPr="002D54D5">
        <w:rPr>
          <w:b/>
          <w:bCs/>
        </w:rPr>
        <w:t>₹1,879</w:t>
      </w:r>
      <w:r w:rsidRPr="002D54D5">
        <w:t> </w:t>
      </w:r>
      <w:del w:id="85" w:author="Unknown">
        <w:r w:rsidRPr="002D54D5">
          <w:delText>₹2,610</w:delText>
        </w:r>
      </w:del>
    </w:p>
    <w:p w14:paraId="0EF8972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31%</w:t>
      </w:r>
    </w:p>
    <w:p w14:paraId="71CC9D85" w14:textId="404902A3" w:rsidR="002D54D5" w:rsidRPr="002D54D5" w:rsidRDefault="002D54D5" w:rsidP="002D54D5">
      <w:r w:rsidRPr="002D54D5">
        <w:drawing>
          <wp:inline distT="0" distB="0" distL="0" distR="0" wp14:anchorId="0F2B3A56" wp14:editId="17F58055">
            <wp:extent cx="1905000" cy="2857500"/>
            <wp:effectExtent l="0" t="0" r="0" b="0"/>
            <wp:docPr id="1044341065" name="Picture 2686" descr="A Court of Thorns and Roses">
              <a:hlinkClick xmlns:a="http://schemas.openxmlformats.org/drawingml/2006/main" r:id="rId1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3" descr="A Court of Thorns and Roses">
                      <a:hlinkClick r:id="rId1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E10A" w14:textId="77777777" w:rsidR="002D54D5" w:rsidRPr="002D54D5" w:rsidRDefault="002D54D5" w:rsidP="002D54D5">
      <w:r w:rsidRPr="002D54D5">
        <w:rPr>
          <w:b/>
          <w:bCs/>
        </w:rPr>
        <w:t xml:space="preserve">A Court of Thorns and </w:t>
      </w:r>
      <w:proofErr w:type="spellStart"/>
      <w:r w:rsidRPr="002D54D5">
        <w:rPr>
          <w:b/>
          <w:bCs/>
        </w:rPr>
        <w:t>Roses</w:t>
      </w:r>
      <w:r w:rsidRPr="002D54D5">
        <w:t>Sarah</w:t>
      </w:r>
      <w:proofErr w:type="spellEnd"/>
      <w:r w:rsidRPr="002D54D5">
        <w:t xml:space="preserve"> J. Maas</w:t>
      </w:r>
    </w:p>
    <w:p w14:paraId="629D21DC" w14:textId="16C9B508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0869B742" wp14:editId="59C93381">
                <wp:extent cx="304800" cy="304800"/>
                <wp:effectExtent l="0" t="0" r="0" b="0"/>
                <wp:docPr id="1198509025" name="Rectangle 26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67B9CC" id="Rectangle 26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AA8136D" wp14:editId="7314506C">
                <wp:extent cx="304800" cy="304800"/>
                <wp:effectExtent l="0" t="0" r="0" b="0"/>
                <wp:docPr id="1036228694" name="Rectangle 26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6CEE3C" id="Rectangle 26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CFE1C21" wp14:editId="5CF40100">
                <wp:extent cx="304800" cy="304800"/>
                <wp:effectExtent l="0" t="0" r="0" b="0"/>
                <wp:docPr id="1718773511" name="Rectangle 26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D05CB4" id="Rectangle 26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B8A0E88" wp14:editId="69C367E7">
                <wp:extent cx="304800" cy="304800"/>
                <wp:effectExtent l="0" t="0" r="0" b="0"/>
                <wp:docPr id="536604535" name="Rectangle 26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163CB9" id="Rectangle 26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A5C4AA7" wp14:editId="160F0AE4">
                <wp:extent cx="304800" cy="304800"/>
                <wp:effectExtent l="0" t="0" r="0" b="0"/>
                <wp:docPr id="1220032078" name="Rectangle 26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0E301F" id="Rectangle 26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1A8BAF2" wp14:editId="32025BD9">
                <wp:extent cx="304800" cy="304800"/>
                <wp:effectExtent l="0" t="0" r="0" b="0"/>
                <wp:docPr id="1815482070" name="Rectangle 26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FC96A7" id="Rectangle 26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11873F6" wp14:editId="09D41802">
                <wp:extent cx="304800" cy="304800"/>
                <wp:effectExtent l="0" t="0" r="0" b="0"/>
                <wp:docPr id="1388145556" name="Rectangle 26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EEBFD4" id="Rectangle 26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22577FD" wp14:editId="4BCB6AB5">
                <wp:extent cx="304800" cy="304800"/>
                <wp:effectExtent l="0" t="0" r="0" b="0"/>
                <wp:docPr id="1261617018" name="Rectangle 26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410C20" id="Rectangle 26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278FF1F" wp14:editId="120CA20A">
                <wp:extent cx="304800" cy="304800"/>
                <wp:effectExtent l="0" t="0" r="0" b="0"/>
                <wp:docPr id="953613821" name="Rectangle 26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3F30D9" id="Rectangle 26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6E03CC7" wp14:editId="58AD3ECD">
                <wp:extent cx="304800" cy="304800"/>
                <wp:effectExtent l="0" t="0" r="0" b="0"/>
                <wp:docPr id="977025772" name="Rectangle 26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93398F" id="Rectangle 26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4.0</w:t>
      </w:r>
      <w:r w:rsidRPr="002D54D5">
        <mc:AlternateContent>
          <mc:Choice Requires="wps">
            <w:drawing>
              <wp:inline distT="0" distB="0" distL="0" distR="0" wp14:anchorId="63886313" wp14:editId="62A6418D">
                <wp:extent cx="304800" cy="304800"/>
                <wp:effectExtent l="0" t="0" r="0" b="0"/>
                <wp:docPr id="1094667353" name="Rectangle 26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7AD54D" id="Rectangle 26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(3)</w:t>
      </w:r>
    </w:p>
    <w:p w14:paraId="4128DDF9" w14:textId="77777777" w:rsidR="002D54D5" w:rsidRPr="002D54D5" w:rsidRDefault="002D54D5" w:rsidP="002D54D5">
      <w:r w:rsidRPr="002D54D5">
        <w:rPr>
          <w:b/>
          <w:bCs/>
        </w:rPr>
        <w:t>₹673</w:t>
      </w:r>
      <w:r w:rsidRPr="002D54D5">
        <w:t> </w:t>
      </w:r>
      <w:del w:id="86" w:author="Unknown">
        <w:r w:rsidRPr="002D54D5">
          <w:delText>₹976</w:delText>
        </w:r>
      </w:del>
    </w:p>
    <w:p w14:paraId="57D8664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27%</w:t>
      </w:r>
    </w:p>
    <w:p w14:paraId="23D7D2C9" w14:textId="303D41A7" w:rsidR="002D54D5" w:rsidRPr="002D54D5" w:rsidRDefault="002D54D5" w:rsidP="002D54D5">
      <w:r w:rsidRPr="002D54D5">
        <w:drawing>
          <wp:inline distT="0" distB="0" distL="0" distR="0" wp14:anchorId="024DC65E" wp14:editId="03A37146">
            <wp:extent cx="1905000" cy="2857500"/>
            <wp:effectExtent l="0" t="0" r="0" b="0"/>
            <wp:docPr id="1960121713" name="Picture 2674" descr="Dog Man 11: Twenty Thousand Fleas Under the Sea">
              <a:hlinkClick xmlns:a="http://schemas.openxmlformats.org/drawingml/2006/main" r:id="rId1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5" descr="Dog Man 11: Twenty Thousand Fleas Under the Sea">
                      <a:hlinkClick r:id="rId1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3692" w14:textId="77777777" w:rsidR="002D54D5" w:rsidRPr="002D54D5" w:rsidRDefault="002D54D5" w:rsidP="002D54D5">
      <w:r w:rsidRPr="002D54D5">
        <w:rPr>
          <w:b/>
          <w:bCs/>
        </w:rPr>
        <w:lastRenderedPageBreak/>
        <w:t xml:space="preserve">Dog Man 11: Twenty Thousand Fleas Under the </w:t>
      </w:r>
      <w:proofErr w:type="spellStart"/>
      <w:r w:rsidRPr="002D54D5">
        <w:rPr>
          <w:b/>
          <w:bCs/>
        </w:rPr>
        <w:t>Sea</w:t>
      </w:r>
      <w:r w:rsidRPr="002D54D5">
        <w:t>Dav</w:t>
      </w:r>
      <w:proofErr w:type="spellEnd"/>
      <w:r w:rsidRPr="002D54D5">
        <w:t xml:space="preserve"> Pilkey</w:t>
      </w:r>
    </w:p>
    <w:p w14:paraId="014058CF" w14:textId="1FC2D5B6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CBFBE4A" wp14:editId="18C6DAC1">
                <wp:extent cx="304800" cy="304800"/>
                <wp:effectExtent l="0" t="0" r="0" b="0"/>
                <wp:docPr id="111102651" name="Rectangle 26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D1932E" id="Rectangle 26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2F41B4A" wp14:editId="1DFE0A4A">
                <wp:extent cx="304800" cy="304800"/>
                <wp:effectExtent l="0" t="0" r="0" b="0"/>
                <wp:docPr id="259532144" name="Rectangle 26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ACB191" id="Rectangle 26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9C7C0C5" wp14:editId="5E26A68C">
                <wp:extent cx="304800" cy="304800"/>
                <wp:effectExtent l="0" t="0" r="0" b="0"/>
                <wp:docPr id="1215856018" name="Rectangle 26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33F88C" id="Rectangle 26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F3B2C12" wp14:editId="214201A1">
                <wp:extent cx="304800" cy="304800"/>
                <wp:effectExtent l="0" t="0" r="0" b="0"/>
                <wp:docPr id="124766339" name="Rectangle 26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5FCA84" id="Rectangle 26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C167498" wp14:editId="5BB60405">
                <wp:extent cx="304800" cy="304800"/>
                <wp:effectExtent l="0" t="0" r="0" b="0"/>
                <wp:docPr id="237939" name="Rectangle 26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AD929E" id="Rectangle 26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483E50E" wp14:editId="64ECAAD7">
                <wp:extent cx="304800" cy="304800"/>
                <wp:effectExtent l="0" t="0" r="0" b="0"/>
                <wp:docPr id="228004423" name="Rectangle 26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9C8CE9" id="Rectangle 26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2F70B0D" wp14:editId="36F4A175">
                <wp:extent cx="304800" cy="304800"/>
                <wp:effectExtent l="0" t="0" r="0" b="0"/>
                <wp:docPr id="426502766" name="Rectangle 26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2C9A0A" id="Rectangle 26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A6FB7B5" wp14:editId="6D1CF835">
                <wp:extent cx="304800" cy="304800"/>
                <wp:effectExtent l="0" t="0" r="0" b="0"/>
                <wp:docPr id="1912333023" name="Rectangle 26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C0567F" id="Rectangle 26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AE76741" wp14:editId="188962BD">
                <wp:extent cx="304800" cy="304800"/>
                <wp:effectExtent l="0" t="0" r="0" b="0"/>
                <wp:docPr id="1635529643" name="Rectangle 26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9DA170" id="Rectangle 26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A7113EA" wp14:editId="2489A2D6">
                <wp:extent cx="304800" cy="304800"/>
                <wp:effectExtent l="0" t="0" r="0" b="0"/>
                <wp:docPr id="633311029" name="Rectangle 26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61F1E2" id="Rectangle 26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mc:AlternateContent>
          <mc:Choice Requires="wps">
            <w:drawing>
              <wp:inline distT="0" distB="0" distL="0" distR="0" wp14:anchorId="4F15AFAE" wp14:editId="73651A06">
                <wp:extent cx="304800" cy="304800"/>
                <wp:effectExtent l="0" t="0" r="0" b="0"/>
                <wp:docPr id="1520889592" name="Rectangle 26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0D5A34" id="Rectangle 26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(9)</w:t>
      </w:r>
    </w:p>
    <w:p w14:paraId="1C9BA18B" w14:textId="77777777" w:rsidR="002D54D5" w:rsidRPr="002D54D5" w:rsidRDefault="002D54D5" w:rsidP="002D54D5">
      <w:r w:rsidRPr="002D54D5">
        <w:rPr>
          <w:b/>
          <w:bCs/>
        </w:rPr>
        <w:t>₹1,029</w:t>
      </w:r>
      <w:r w:rsidRPr="002D54D5">
        <w:t> </w:t>
      </w:r>
      <w:del w:id="87" w:author="Unknown">
        <w:r w:rsidRPr="002D54D5">
          <w:delText>₹1,410</w:delText>
        </w:r>
      </w:del>
    </w:p>
    <w:p w14:paraId="199108A6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31%</w:t>
      </w:r>
    </w:p>
    <w:p w14:paraId="6C057B4B" w14:textId="4C0109D1" w:rsidR="002D54D5" w:rsidRPr="002D54D5" w:rsidRDefault="002D54D5" w:rsidP="002D54D5">
      <w:r w:rsidRPr="002D54D5">
        <w:drawing>
          <wp:inline distT="0" distB="0" distL="0" distR="0" wp14:anchorId="0E017E7B" wp14:editId="0B0B4FCC">
            <wp:extent cx="1905000" cy="2857500"/>
            <wp:effectExtent l="0" t="0" r="0" b="0"/>
            <wp:docPr id="2072853861" name="Picture 2662" descr="Thinking, Fast and Slow">
              <a:hlinkClick xmlns:a="http://schemas.openxmlformats.org/drawingml/2006/main" r:id="rId1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27" descr="Thinking, Fast and Slow">
                      <a:hlinkClick r:id="rId1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7CA2C" w14:textId="77777777" w:rsidR="002D54D5" w:rsidRPr="002D54D5" w:rsidRDefault="002D54D5" w:rsidP="002D54D5">
      <w:r w:rsidRPr="002D54D5">
        <w:rPr>
          <w:b/>
          <w:bCs/>
        </w:rPr>
        <w:t xml:space="preserve">Thinking, Fast and </w:t>
      </w:r>
      <w:proofErr w:type="spellStart"/>
      <w:r w:rsidRPr="002D54D5">
        <w:rPr>
          <w:b/>
          <w:bCs/>
        </w:rPr>
        <w:t>Slow</w:t>
      </w:r>
      <w:r w:rsidRPr="002D54D5">
        <w:t>Daniel</w:t>
      </w:r>
      <w:proofErr w:type="spellEnd"/>
      <w:r w:rsidRPr="002D54D5">
        <w:t xml:space="preserve"> Kahneman</w:t>
      </w:r>
    </w:p>
    <w:p w14:paraId="27F3B4A8" w14:textId="53F9FDE7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6A5DE71C" wp14:editId="5454CAEE">
                <wp:extent cx="304800" cy="304800"/>
                <wp:effectExtent l="0" t="0" r="0" b="0"/>
                <wp:docPr id="846675424" name="Rectangle 26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A18BA0" id="Rectangle 26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F780061" wp14:editId="278F0DE4">
                <wp:extent cx="304800" cy="304800"/>
                <wp:effectExtent l="0" t="0" r="0" b="0"/>
                <wp:docPr id="873920774" name="Rectangle 26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DC5A1F" id="Rectangle 26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9B34F99" wp14:editId="56E17190">
                <wp:extent cx="304800" cy="304800"/>
                <wp:effectExtent l="0" t="0" r="0" b="0"/>
                <wp:docPr id="462859327" name="Rectangle 26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864A23" id="Rectangle 26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F016990" wp14:editId="6EA63661">
                <wp:extent cx="304800" cy="304800"/>
                <wp:effectExtent l="0" t="0" r="0" b="0"/>
                <wp:docPr id="846414741" name="Rectangle 26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92DD9C" id="Rectangle 26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43B9001" wp14:editId="42DEF66C">
                <wp:extent cx="304800" cy="304800"/>
                <wp:effectExtent l="0" t="0" r="0" b="0"/>
                <wp:docPr id="275537868" name="Rectangle 26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B2B0A6" id="Rectangle 26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C105646" wp14:editId="6A340A6D">
                <wp:extent cx="304800" cy="304800"/>
                <wp:effectExtent l="0" t="0" r="0" b="0"/>
                <wp:docPr id="2000107966" name="Rectangle 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AC410C" id="Rectangle 26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9CA8216" wp14:editId="67C69455">
                <wp:extent cx="304800" cy="304800"/>
                <wp:effectExtent l="0" t="0" r="0" b="0"/>
                <wp:docPr id="1317077466" name="Rectangle 26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F47247" id="Rectangle 26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8ED6AD9" wp14:editId="0B62176A">
                <wp:extent cx="304800" cy="304800"/>
                <wp:effectExtent l="0" t="0" r="0" b="0"/>
                <wp:docPr id="1491630665" name="Rectangle 26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112300" id="Rectangle 26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728CD0A" wp14:editId="50FEC811">
                <wp:extent cx="304800" cy="304800"/>
                <wp:effectExtent l="0" t="0" r="0" b="0"/>
                <wp:docPr id="1275475763" name="Rectangle 26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5EED8A" id="Rectangle 26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34EDA0B" wp14:editId="1A8D7162">
                <wp:extent cx="304800" cy="304800"/>
                <wp:effectExtent l="0" t="0" r="0" b="0"/>
                <wp:docPr id="811342446" name="Rectangle 26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652385" id="Rectangle 26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4.2</w:t>
      </w:r>
      <w:r w:rsidRPr="002D54D5">
        <mc:AlternateContent>
          <mc:Choice Requires="wps">
            <w:drawing>
              <wp:inline distT="0" distB="0" distL="0" distR="0" wp14:anchorId="230F9092" wp14:editId="49B042D1">
                <wp:extent cx="304800" cy="304800"/>
                <wp:effectExtent l="0" t="0" r="0" b="0"/>
                <wp:docPr id="1169044102" name="Rectangle 26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E9075F" id="Rectangle 26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4B664D20" w14:textId="77777777" w:rsidR="002D54D5" w:rsidRPr="002D54D5" w:rsidRDefault="002D54D5" w:rsidP="002D54D5">
      <w:r w:rsidRPr="002D54D5">
        <w:rPr>
          <w:b/>
          <w:bCs/>
        </w:rPr>
        <w:t>₹551</w:t>
      </w:r>
      <w:r w:rsidRPr="002D54D5">
        <w:t> </w:t>
      </w:r>
      <w:del w:id="88" w:author="Unknown">
        <w:r w:rsidRPr="002D54D5">
          <w:delText>₹799</w:delText>
        </w:r>
      </w:del>
    </w:p>
    <w:p w14:paraId="2EA99207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40%</w:t>
      </w:r>
    </w:p>
    <w:p w14:paraId="3A53E25F" w14:textId="0800BC24" w:rsidR="002D54D5" w:rsidRPr="002D54D5" w:rsidRDefault="002D54D5" w:rsidP="002D54D5">
      <w:r w:rsidRPr="002D54D5">
        <w:lastRenderedPageBreak/>
        <w:drawing>
          <wp:inline distT="0" distB="0" distL="0" distR="0" wp14:anchorId="2729E9D6" wp14:editId="4BA159D9">
            <wp:extent cx="1905000" cy="2857500"/>
            <wp:effectExtent l="0" t="0" r="0" b="0"/>
            <wp:docPr id="1584751461" name="Picture 2650" descr="Autobiography of a Yogi">
              <a:hlinkClick xmlns:a="http://schemas.openxmlformats.org/drawingml/2006/main" r:id="rId1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39" descr="Autobiography of a Yogi">
                      <a:hlinkClick r:id="rId1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02975" w14:textId="77777777" w:rsidR="002D54D5" w:rsidRPr="002D54D5" w:rsidRDefault="002D54D5" w:rsidP="002D54D5">
      <w:r w:rsidRPr="002D54D5">
        <w:rPr>
          <w:b/>
          <w:bCs/>
        </w:rPr>
        <w:t xml:space="preserve">Autobiography of a </w:t>
      </w:r>
      <w:proofErr w:type="spellStart"/>
      <w:r w:rsidRPr="002D54D5">
        <w:rPr>
          <w:b/>
          <w:bCs/>
        </w:rPr>
        <w:t>Yogi</w:t>
      </w:r>
      <w:r w:rsidRPr="002D54D5">
        <w:t>Yogananda</w:t>
      </w:r>
      <w:proofErr w:type="spellEnd"/>
      <w:r w:rsidRPr="002D54D5">
        <w:t xml:space="preserve"> Paramahamsa</w:t>
      </w:r>
    </w:p>
    <w:p w14:paraId="4FE34A44" w14:textId="78FB34A9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0DFC8472" wp14:editId="214541D4">
                <wp:extent cx="304800" cy="304800"/>
                <wp:effectExtent l="0" t="0" r="0" b="0"/>
                <wp:docPr id="1816622351" name="Rectangle 26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F8A6BC" id="Rectangle 26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B71CAC1" wp14:editId="07352D6B">
                <wp:extent cx="304800" cy="304800"/>
                <wp:effectExtent l="0" t="0" r="0" b="0"/>
                <wp:docPr id="907661279" name="Rectangle 26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F1660A" id="Rectangle 26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77C1093" wp14:editId="7F4AFBC1">
                <wp:extent cx="304800" cy="304800"/>
                <wp:effectExtent l="0" t="0" r="0" b="0"/>
                <wp:docPr id="271827192" name="Rectangle 26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1E8885" id="Rectangle 26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D94B5A9" wp14:editId="242E7FE8">
                <wp:extent cx="304800" cy="304800"/>
                <wp:effectExtent l="0" t="0" r="0" b="0"/>
                <wp:docPr id="68625378" name="Rectangle 26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8F4327" id="Rectangle 26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D0A0191" wp14:editId="65AA1239">
                <wp:extent cx="304800" cy="304800"/>
                <wp:effectExtent l="0" t="0" r="0" b="0"/>
                <wp:docPr id="1241218393" name="Rectangle 26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AE7586" id="Rectangle 26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3EAE42E" wp14:editId="66F649A2">
                <wp:extent cx="304800" cy="304800"/>
                <wp:effectExtent l="0" t="0" r="0" b="0"/>
                <wp:docPr id="1265128020" name="Rectangle 26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2BF50D" id="Rectangle 26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5407DA5" wp14:editId="222D8323">
                <wp:extent cx="304800" cy="304800"/>
                <wp:effectExtent l="0" t="0" r="0" b="0"/>
                <wp:docPr id="59033169" name="Rectangle 26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FF9D6A" id="Rectangle 26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62100FB" wp14:editId="54692385">
                <wp:extent cx="304800" cy="304800"/>
                <wp:effectExtent l="0" t="0" r="0" b="0"/>
                <wp:docPr id="376322034" name="Rectangle 26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BB764B" id="Rectangle 26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B2F4F16" wp14:editId="4B0EE839">
                <wp:extent cx="304800" cy="304800"/>
                <wp:effectExtent l="0" t="0" r="0" b="0"/>
                <wp:docPr id="1565435563" name="Rectangle 26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2E668A" id="Rectangle 26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0F9D7C9" wp14:editId="5935DC6B">
                <wp:extent cx="304800" cy="304800"/>
                <wp:effectExtent l="0" t="0" r="0" b="0"/>
                <wp:docPr id="2081098868" name="Rectangle 26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F44DFC" id="Rectangle 26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4.1</w:t>
      </w:r>
      <w:r w:rsidRPr="002D54D5">
        <mc:AlternateContent>
          <mc:Choice Requires="wps">
            <w:drawing>
              <wp:inline distT="0" distB="0" distL="0" distR="0" wp14:anchorId="2BD7F6DD" wp14:editId="55C81E43">
                <wp:extent cx="304800" cy="304800"/>
                <wp:effectExtent l="0" t="0" r="0" b="0"/>
                <wp:docPr id="1491529988" name="Rectangle 26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9E52E3" id="Rectangle 26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5DA4E798" w14:textId="77777777" w:rsidR="002D54D5" w:rsidRPr="002D54D5" w:rsidRDefault="002D54D5" w:rsidP="002D54D5">
      <w:r w:rsidRPr="002D54D5">
        <w:rPr>
          <w:b/>
          <w:bCs/>
        </w:rPr>
        <w:t>₹114</w:t>
      </w:r>
      <w:r w:rsidRPr="002D54D5">
        <w:t> </w:t>
      </w:r>
      <w:del w:id="89" w:author="Unknown">
        <w:r w:rsidRPr="002D54D5">
          <w:delText>₹190</w:delText>
        </w:r>
      </w:del>
    </w:p>
    <w:p w14:paraId="1A55AAB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31%</w:t>
      </w:r>
    </w:p>
    <w:p w14:paraId="6382983A" w14:textId="4E438FEF" w:rsidR="002D54D5" w:rsidRPr="002D54D5" w:rsidRDefault="002D54D5" w:rsidP="002D54D5">
      <w:r w:rsidRPr="002D54D5">
        <w:drawing>
          <wp:inline distT="0" distB="0" distL="0" distR="0" wp14:anchorId="172642A5" wp14:editId="3D5057C2">
            <wp:extent cx="1905000" cy="2857500"/>
            <wp:effectExtent l="0" t="0" r="0" b="0"/>
            <wp:docPr id="966554519" name="Picture 2638" descr="The Concise 48 Laws Of Power">
              <a:hlinkClick xmlns:a="http://schemas.openxmlformats.org/drawingml/2006/main" r:id="rId1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1" descr="The Concise 48 Laws Of Power">
                      <a:hlinkClick r:id="rId1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6C4EF" w14:textId="77777777" w:rsidR="002D54D5" w:rsidRPr="002D54D5" w:rsidRDefault="002D54D5" w:rsidP="002D54D5">
      <w:r w:rsidRPr="002D54D5">
        <w:rPr>
          <w:b/>
          <w:bCs/>
        </w:rPr>
        <w:t xml:space="preserve">The Concise 48 Laws </w:t>
      </w:r>
      <w:proofErr w:type="gramStart"/>
      <w:r w:rsidRPr="002D54D5">
        <w:rPr>
          <w:b/>
          <w:bCs/>
        </w:rPr>
        <w:t>Of</w:t>
      </w:r>
      <w:proofErr w:type="gramEnd"/>
      <w:r w:rsidRPr="002D54D5">
        <w:rPr>
          <w:b/>
          <w:bCs/>
        </w:rPr>
        <w:t xml:space="preserve"> </w:t>
      </w:r>
      <w:proofErr w:type="spellStart"/>
      <w:r w:rsidRPr="002D54D5">
        <w:rPr>
          <w:b/>
          <w:bCs/>
        </w:rPr>
        <w:t>Power</w:t>
      </w:r>
      <w:r w:rsidRPr="002D54D5">
        <w:t>Robert</w:t>
      </w:r>
      <w:proofErr w:type="spellEnd"/>
      <w:r w:rsidRPr="002D54D5">
        <w:t xml:space="preserve"> Greene</w:t>
      </w:r>
    </w:p>
    <w:p w14:paraId="188DD2D4" w14:textId="1BE06C72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31D77CEC" wp14:editId="3706D32E">
                <wp:extent cx="304800" cy="304800"/>
                <wp:effectExtent l="0" t="0" r="0" b="0"/>
                <wp:docPr id="2009279679" name="Rectangle 26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598EE5" id="Rectangle 26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2E0406D" wp14:editId="4FC7485D">
                <wp:extent cx="304800" cy="304800"/>
                <wp:effectExtent l="0" t="0" r="0" b="0"/>
                <wp:docPr id="1253366636" name="Rectangle 26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59FCE4" id="Rectangle 26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0147581" wp14:editId="5EE5ABB0">
                <wp:extent cx="304800" cy="304800"/>
                <wp:effectExtent l="0" t="0" r="0" b="0"/>
                <wp:docPr id="112956422" name="Rectangle 26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6E62F5" id="Rectangle 26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BECC2E3" wp14:editId="60AC756D">
                <wp:extent cx="304800" cy="304800"/>
                <wp:effectExtent l="0" t="0" r="0" b="0"/>
                <wp:docPr id="275991025" name="Rectangle 26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D405EC" id="Rectangle 26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4FD3CF5" wp14:editId="2A14042F">
                <wp:extent cx="304800" cy="304800"/>
                <wp:effectExtent l="0" t="0" r="0" b="0"/>
                <wp:docPr id="388533199" name="Rectangle 26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32F27D" id="Rectangle 26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2184936" wp14:editId="177A24D2">
                <wp:extent cx="304800" cy="304800"/>
                <wp:effectExtent l="0" t="0" r="0" b="0"/>
                <wp:docPr id="1061412274" name="Rectangle 26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D2CC79" id="Rectangle 26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8BD7E07" wp14:editId="73FFC743">
                <wp:extent cx="304800" cy="304800"/>
                <wp:effectExtent l="0" t="0" r="0" b="0"/>
                <wp:docPr id="601151935" name="Rectangle 2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ED6FFC" id="Rectangle 26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8988B1D" wp14:editId="55DC947F">
                <wp:extent cx="304800" cy="304800"/>
                <wp:effectExtent l="0" t="0" r="0" b="0"/>
                <wp:docPr id="823978031" name="Rectangle 26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9094F4" id="Rectangle 26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F1DB6B2" wp14:editId="3890115D">
                <wp:extent cx="304800" cy="304800"/>
                <wp:effectExtent l="0" t="0" r="0" b="0"/>
                <wp:docPr id="783508063" name="Rectangle 26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4A53A5" id="Rectangle 26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1F6985D" wp14:editId="7FF4B65C">
                <wp:extent cx="304800" cy="304800"/>
                <wp:effectExtent l="0" t="0" r="0" b="0"/>
                <wp:docPr id="824220176" name="Rectangle 26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C857EF" id="Rectangle 26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4.6</w:t>
      </w:r>
      <w:r w:rsidRPr="002D54D5">
        <mc:AlternateContent>
          <mc:Choice Requires="wps">
            <w:drawing>
              <wp:inline distT="0" distB="0" distL="0" distR="0" wp14:anchorId="1C400F7D" wp14:editId="3CE2E096">
                <wp:extent cx="304800" cy="304800"/>
                <wp:effectExtent l="0" t="0" r="0" b="0"/>
                <wp:docPr id="160312430" name="Rectangle 26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84E2FF" id="Rectangle 26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(9)</w:t>
      </w:r>
    </w:p>
    <w:p w14:paraId="13DDC5DE" w14:textId="77777777" w:rsidR="002D54D5" w:rsidRPr="002D54D5" w:rsidRDefault="002D54D5" w:rsidP="002D54D5">
      <w:r w:rsidRPr="002D54D5">
        <w:rPr>
          <w:b/>
          <w:bCs/>
        </w:rPr>
        <w:t>₹413</w:t>
      </w:r>
      <w:r w:rsidRPr="002D54D5">
        <w:t> </w:t>
      </w:r>
      <w:del w:id="90" w:author="Unknown">
        <w:r w:rsidRPr="002D54D5">
          <w:delText>₹599</w:delText>
        </w:r>
      </w:del>
    </w:p>
    <w:p w14:paraId="3DFC87A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40%</w:t>
      </w:r>
    </w:p>
    <w:p w14:paraId="1BEBE4E3" w14:textId="77F8E5BB" w:rsidR="002D54D5" w:rsidRPr="002D54D5" w:rsidRDefault="002D54D5" w:rsidP="002D54D5">
      <w:r w:rsidRPr="002D54D5">
        <w:drawing>
          <wp:inline distT="0" distB="0" distL="0" distR="0" wp14:anchorId="609EF0DF" wp14:editId="50C02FDC">
            <wp:extent cx="1905000" cy="2857500"/>
            <wp:effectExtent l="0" t="0" r="0" b="0"/>
            <wp:docPr id="345328486" name="Picture 2626" descr="Diary of a CEO">
              <a:hlinkClick xmlns:a="http://schemas.openxmlformats.org/drawingml/2006/main" r:id="rId1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63" descr="Diary of a CEO">
                      <a:hlinkClick r:id="rId1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89130" w14:textId="77777777" w:rsidR="002D54D5" w:rsidRPr="002D54D5" w:rsidRDefault="002D54D5" w:rsidP="002D54D5">
      <w:r w:rsidRPr="002D54D5">
        <w:rPr>
          <w:b/>
          <w:bCs/>
        </w:rPr>
        <w:t xml:space="preserve">Diary of a </w:t>
      </w:r>
      <w:proofErr w:type="spellStart"/>
      <w:r w:rsidRPr="002D54D5">
        <w:rPr>
          <w:b/>
          <w:bCs/>
        </w:rPr>
        <w:t>CEO</w:t>
      </w:r>
      <w:r w:rsidRPr="002D54D5">
        <w:t>Steven</w:t>
      </w:r>
      <w:proofErr w:type="spellEnd"/>
      <w:r w:rsidRPr="002D54D5">
        <w:t xml:space="preserve"> Bartlett</w:t>
      </w:r>
    </w:p>
    <w:p w14:paraId="1AA6A52C" w14:textId="1EC35A3F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4C8B7945" wp14:editId="1BA83343">
                <wp:extent cx="304800" cy="304800"/>
                <wp:effectExtent l="0" t="0" r="0" b="0"/>
                <wp:docPr id="1008194637" name="Rectangle 26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A6FA39" id="Rectangle 26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DB8393D" wp14:editId="6168907A">
                <wp:extent cx="304800" cy="304800"/>
                <wp:effectExtent l="0" t="0" r="0" b="0"/>
                <wp:docPr id="966940251" name="Rectangle 26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F34125" id="Rectangle 26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F78A596" wp14:editId="44401D9F">
                <wp:extent cx="304800" cy="304800"/>
                <wp:effectExtent l="0" t="0" r="0" b="0"/>
                <wp:docPr id="1517865257" name="Rectangle 26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78726E" id="Rectangle 26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2754FD3" wp14:editId="125E4582">
                <wp:extent cx="304800" cy="304800"/>
                <wp:effectExtent l="0" t="0" r="0" b="0"/>
                <wp:docPr id="1658621111" name="Rectangle 26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5D9919" id="Rectangle 26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9840D72" wp14:editId="1EBCFE97">
                <wp:extent cx="304800" cy="304800"/>
                <wp:effectExtent l="0" t="0" r="0" b="0"/>
                <wp:docPr id="1564893761" name="Rectangle 26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E34DE2" id="Rectangle 26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A04A64F" wp14:editId="1DC0A211">
                <wp:extent cx="304800" cy="304800"/>
                <wp:effectExtent l="0" t="0" r="0" b="0"/>
                <wp:docPr id="1345183393" name="Rectangle 26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D69F56" id="Rectangle 26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F6CDAA6" wp14:editId="500AB9A3">
                <wp:extent cx="304800" cy="304800"/>
                <wp:effectExtent l="0" t="0" r="0" b="0"/>
                <wp:docPr id="669482431" name="Rectangle 26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8CD3AC" id="Rectangle 26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E0CE3C0" wp14:editId="751FF5C8">
                <wp:extent cx="304800" cy="304800"/>
                <wp:effectExtent l="0" t="0" r="0" b="0"/>
                <wp:docPr id="1796084686" name="Rectangle 26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3AD2DC" id="Rectangle 26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F8A2799" wp14:editId="37CFA714">
                <wp:extent cx="304800" cy="304800"/>
                <wp:effectExtent l="0" t="0" r="0" b="0"/>
                <wp:docPr id="937997160" name="Rectangle 2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B993FB" id="Rectangle 26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21DF32B" wp14:editId="1B01F8F7">
                <wp:extent cx="304800" cy="304800"/>
                <wp:effectExtent l="0" t="0" r="0" b="0"/>
                <wp:docPr id="4281957" name="Rectangle 2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B80FA4" id="Rectangle 26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061B4E72" w14:textId="77777777" w:rsidR="002D54D5" w:rsidRPr="002D54D5" w:rsidRDefault="002D54D5" w:rsidP="002D54D5">
      <w:r w:rsidRPr="002D54D5">
        <w:rPr>
          <w:b/>
          <w:bCs/>
        </w:rPr>
        <w:t>₹1,566</w:t>
      </w:r>
      <w:r w:rsidRPr="002D54D5">
        <w:t> </w:t>
      </w:r>
      <w:del w:id="91" w:author="Unknown">
        <w:r w:rsidRPr="002D54D5">
          <w:delText>₹2,610</w:delText>
        </w:r>
      </w:del>
    </w:p>
    <w:p w14:paraId="609D2D8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21%</w:t>
      </w:r>
    </w:p>
    <w:p w14:paraId="08E76949" w14:textId="441A7651" w:rsidR="002D54D5" w:rsidRPr="002D54D5" w:rsidRDefault="002D54D5" w:rsidP="002D54D5">
      <w:r w:rsidRPr="002D54D5">
        <w:drawing>
          <wp:inline distT="0" distB="0" distL="0" distR="0" wp14:anchorId="6206A99C" wp14:editId="53677C5A">
            <wp:extent cx="1905000" cy="2857500"/>
            <wp:effectExtent l="0" t="0" r="0" b="0"/>
            <wp:docPr id="1450328460" name="Picture 2615" descr="No More Nappies">
              <a:hlinkClick xmlns:a="http://schemas.openxmlformats.org/drawingml/2006/main" r:id="rId2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74" descr="No More Nappies">
                      <a:hlinkClick r:id="rId2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ECA92" w14:textId="77777777" w:rsidR="002D54D5" w:rsidRPr="002D54D5" w:rsidRDefault="002D54D5" w:rsidP="002D54D5">
      <w:r w:rsidRPr="002D54D5">
        <w:rPr>
          <w:b/>
          <w:bCs/>
        </w:rPr>
        <w:t xml:space="preserve">No More </w:t>
      </w:r>
      <w:proofErr w:type="spellStart"/>
      <w:r w:rsidRPr="002D54D5">
        <w:rPr>
          <w:b/>
          <w:bCs/>
        </w:rPr>
        <w:t>Nappies</w:t>
      </w:r>
      <w:r w:rsidRPr="002D54D5">
        <w:t>Au</w:t>
      </w:r>
      <w:proofErr w:type="spellEnd"/>
    </w:p>
    <w:p w14:paraId="226E0D98" w14:textId="5575FCAA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34A5C294" wp14:editId="489D4BE9">
                <wp:extent cx="304800" cy="304800"/>
                <wp:effectExtent l="0" t="0" r="0" b="0"/>
                <wp:docPr id="210085645" name="Rectangle 26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FA8DB1" id="Rectangle 26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62679BC" wp14:editId="30A206B5">
                <wp:extent cx="304800" cy="304800"/>
                <wp:effectExtent l="0" t="0" r="0" b="0"/>
                <wp:docPr id="1065961341" name="Rectangle 26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3F3B23" id="Rectangle 26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D191690" wp14:editId="0795E1E5">
                <wp:extent cx="304800" cy="304800"/>
                <wp:effectExtent l="0" t="0" r="0" b="0"/>
                <wp:docPr id="1349791336" name="Rectangle 26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EF911B" id="Rectangle 26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683500D" wp14:editId="231B6190">
                <wp:extent cx="304800" cy="304800"/>
                <wp:effectExtent l="0" t="0" r="0" b="0"/>
                <wp:docPr id="1973169222" name="Rectangle 2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9BBA11" id="Rectangle 26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6A2F656" wp14:editId="4F08EB93">
                <wp:extent cx="304800" cy="304800"/>
                <wp:effectExtent l="0" t="0" r="0" b="0"/>
                <wp:docPr id="722757079" name="Rectangle 26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7F91B6" id="Rectangle 26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4D1257F" wp14:editId="6D606E49">
                <wp:extent cx="304800" cy="304800"/>
                <wp:effectExtent l="0" t="0" r="0" b="0"/>
                <wp:docPr id="793199132" name="Rectangle 2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37F758" id="Rectangle 26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6985454" wp14:editId="2A5EC884">
                <wp:extent cx="304800" cy="304800"/>
                <wp:effectExtent l="0" t="0" r="0" b="0"/>
                <wp:docPr id="297183702" name="Rectangle 26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F8DE01" id="Rectangle 26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CE7D02A" wp14:editId="29FB9717">
                <wp:extent cx="304800" cy="304800"/>
                <wp:effectExtent l="0" t="0" r="0" b="0"/>
                <wp:docPr id="848611824" name="Rectangle 26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9C991F" id="Rectangle 26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429B732" wp14:editId="3BA80918">
                <wp:extent cx="304800" cy="304800"/>
                <wp:effectExtent l="0" t="0" r="0" b="0"/>
                <wp:docPr id="672160829" name="Rectangle 26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6DE80E" id="Rectangle 26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F65CE21" wp14:editId="6AAAF99C">
                <wp:extent cx="304800" cy="304800"/>
                <wp:effectExtent l="0" t="0" r="0" b="0"/>
                <wp:docPr id="812283930" name="Rectangle 26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E31C1E" id="Rectangle 26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mc:AlternateContent>
          <mc:Choice Requires="wps">
            <w:drawing>
              <wp:inline distT="0" distB="0" distL="0" distR="0" wp14:anchorId="2FA1C771" wp14:editId="60BCC2B8">
                <wp:extent cx="304800" cy="304800"/>
                <wp:effectExtent l="0" t="0" r="0" b="0"/>
                <wp:docPr id="811277300" name="Rectangle 26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342A82" id="Rectangle 26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730C4FCA" w14:textId="77777777" w:rsidR="002D54D5" w:rsidRPr="002D54D5" w:rsidRDefault="002D54D5" w:rsidP="002D54D5">
      <w:r w:rsidRPr="002D54D5">
        <w:rPr>
          <w:b/>
          <w:bCs/>
        </w:rPr>
        <w:lastRenderedPageBreak/>
        <w:t>₹600</w:t>
      </w:r>
      <w:r w:rsidRPr="002D54D5">
        <w:t> </w:t>
      </w:r>
      <w:del w:id="92" w:author="Unknown">
        <w:r w:rsidRPr="002D54D5">
          <w:delText>₹759</w:delText>
        </w:r>
      </w:del>
    </w:p>
    <w:p w14:paraId="3A5DF4D7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39%</w:t>
      </w:r>
    </w:p>
    <w:p w14:paraId="4186AAB5" w14:textId="3CD03C52" w:rsidR="002D54D5" w:rsidRPr="002D54D5" w:rsidRDefault="002D54D5" w:rsidP="002D54D5">
      <w:r w:rsidRPr="002D54D5">
        <w:drawing>
          <wp:inline distT="0" distB="0" distL="0" distR="0" wp14:anchorId="6C6D12D7" wp14:editId="5FE705A4">
            <wp:extent cx="1905000" cy="2857500"/>
            <wp:effectExtent l="0" t="0" r="0" b="0"/>
            <wp:docPr id="1111863415" name="Picture 2603" descr="Anxious Generation">
              <a:hlinkClick xmlns:a="http://schemas.openxmlformats.org/drawingml/2006/main" r:id="rId2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86" descr="Anxious Generation">
                      <a:hlinkClick r:id="rId2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FA9FC" w14:textId="77777777" w:rsidR="002D54D5" w:rsidRPr="002D54D5" w:rsidRDefault="002D54D5" w:rsidP="002D54D5">
      <w:r w:rsidRPr="002D54D5">
        <w:rPr>
          <w:b/>
          <w:bCs/>
        </w:rPr>
        <w:t xml:space="preserve">Anxious </w:t>
      </w:r>
      <w:proofErr w:type="spellStart"/>
      <w:r w:rsidRPr="002D54D5">
        <w:rPr>
          <w:b/>
          <w:bCs/>
        </w:rPr>
        <w:t>Generation</w:t>
      </w:r>
      <w:r w:rsidRPr="002D54D5">
        <w:t>Jonathan</w:t>
      </w:r>
      <w:proofErr w:type="spellEnd"/>
      <w:r w:rsidRPr="002D54D5">
        <w:t xml:space="preserve"> Haidt</w:t>
      </w:r>
    </w:p>
    <w:p w14:paraId="19390649" w14:textId="7C0C4B20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2F78A550" wp14:editId="405AF240">
                <wp:extent cx="304800" cy="304800"/>
                <wp:effectExtent l="0" t="0" r="0" b="0"/>
                <wp:docPr id="537679282" name="Rectangle 26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319A55" id="Rectangle 26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26AB46C" wp14:editId="22529152">
                <wp:extent cx="304800" cy="304800"/>
                <wp:effectExtent l="0" t="0" r="0" b="0"/>
                <wp:docPr id="865186354" name="Rectangle 26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88B87F" id="Rectangle 26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2985C38" wp14:editId="381EBAD3">
                <wp:extent cx="304800" cy="304800"/>
                <wp:effectExtent l="0" t="0" r="0" b="0"/>
                <wp:docPr id="183790558" name="Rectangle 26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BA79DA" id="Rectangle 26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A1680AB" wp14:editId="3A38E414">
                <wp:extent cx="304800" cy="304800"/>
                <wp:effectExtent l="0" t="0" r="0" b="0"/>
                <wp:docPr id="1842414753" name="Rectangle 25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895753" id="Rectangle 25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C532664" wp14:editId="24646572">
                <wp:extent cx="304800" cy="304800"/>
                <wp:effectExtent l="0" t="0" r="0" b="0"/>
                <wp:docPr id="1087716510" name="Rectangle 25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1B0C2D" id="Rectangle 25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CF4B75A" wp14:editId="37E534B0">
                <wp:extent cx="304800" cy="304800"/>
                <wp:effectExtent l="0" t="0" r="0" b="0"/>
                <wp:docPr id="669955679" name="Rectangle 25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66F6ED" id="Rectangle 25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32AB630" wp14:editId="7E9657F8">
                <wp:extent cx="304800" cy="304800"/>
                <wp:effectExtent l="0" t="0" r="0" b="0"/>
                <wp:docPr id="719970864" name="Rectangle 25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DCE643" id="Rectangle 25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89C15A5" wp14:editId="62EF6A34">
                <wp:extent cx="304800" cy="304800"/>
                <wp:effectExtent l="0" t="0" r="0" b="0"/>
                <wp:docPr id="1589917935" name="Rectangle 25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65E0A7" id="Rectangle 25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6F73C58" wp14:editId="7205D145">
                <wp:extent cx="304800" cy="304800"/>
                <wp:effectExtent l="0" t="0" r="0" b="0"/>
                <wp:docPr id="702860218" name="Rectangle 25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D372DB" id="Rectangle 25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5D30145" wp14:editId="2D4465A7">
                <wp:extent cx="304800" cy="304800"/>
                <wp:effectExtent l="0" t="0" r="0" b="0"/>
                <wp:docPr id="959741297" name="Rectangle 2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4F1796" id="Rectangle 25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3BB2DAEA" w14:textId="77777777" w:rsidR="002D54D5" w:rsidRPr="002D54D5" w:rsidRDefault="002D54D5" w:rsidP="002D54D5">
      <w:r w:rsidRPr="002D54D5">
        <w:rPr>
          <w:b/>
          <w:bCs/>
        </w:rPr>
        <w:t>₹1,592</w:t>
      </w:r>
      <w:r w:rsidRPr="002D54D5">
        <w:t> </w:t>
      </w:r>
      <w:del w:id="93" w:author="Unknown">
        <w:r w:rsidRPr="002D54D5">
          <w:delText>₹2,610</w:delText>
        </w:r>
      </w:del>
    </w:p>
    <w:p w14:paraId="578505E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20%</w:t>
      </w:r>
    </w:p>
    <w:p w14:paraId="2540EA14" w14:textId="1C5673A3" w:rsidR="002D54D5" w:rsidRPr="002D54D5" w:rsidRDefault="002D54D5" w:rsidP="002D54D5">
      <w:r w:rsidRPr="002D54D5">
        <w:drawing>
          <wp:inline distT="0" distB="0" distL="0" distR="0" wp14:anchorId="0AE46CF1" wp14:editId="42B45CBC">
            <wp:extent cx="1905000" cy="2857500"/>
            <wp:effectExtent l="0" t="0" r="0" b="0"/>
            <wp:docPr id="1193652742" name="Picture 2592" descr="Qur'an">
              <a:hlinkClick xmlns:a="http://schemas.openxmlformats.org/drawingml/2006/main" r:id="rId2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7" descr="Qur'an">
                      <a:hlinkClick r:id="rId2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0D5B6" w14:textId="77777777" w:rsidR="002D54D5" w:rsidRPr="002D54D5" w:rsidRDefault="002D54D5" w:rsidP="002D54D5">
      <w:proofErr w:type="spellStart"/>
      <w:r w:rsidRPr="002D54D5">
        <w:rPr>
          <w:b/>
          <w:bCs/>
        </w:rPr>
        <w:t>Qur'an</w:t>
      </w:r>
      <w:r w:rsidRPr="002D54D5">
        <w:t>M</w:t>
      </w:r>
      <w:proofErr w:type="spellEnd"/>
      <w:r w:rsidRPr="002D54D5">
        <w:t xml:space="preserve"> A S Abdel Haleem</w:t>
      </w:r>
    </w:p>
    <w:p w14:paraId="0BF375CC" w14:textId="2255DB13" w:rsidR="002D54D5" w:rsidRPr="002D54D5" w:rsidRDefault="002D54D5" w:rsidP="002D54D5">
      <w:r w:rsidRPr="002D54D5">
        <w:lastRenderedPageBreak/>
        <mc:AlternateContent>
          <mc:Choice Requires="wps">
            <w:drawing>
              <wp:inline distT="0" distB="0" distL="0" distR="0" wp14:anchorId="783407DA" wp14:editId="04B156A6">
                <wp:extent cx="304800" cy="304800"/>
                <wp:effectExtent l="0" t="0" r="0" b="0"/>
                <wp:docPr id="558660229" name="Rectangle 25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C61405" id="Rectangle 25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F1E4023" wp14:editId="327B2841">
                <wp:extent cx="304800" cy="304800"/>
                <wp:effectExtent l="0" t="0" r="0" b="0"/>
                <wp:docPr id="1729593071" name="Rectangle 25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23960E" id="Rectangle 25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68F67FD" wp14:editId="4380A6DE">
                <wp:extent cx="304800" cy="304800"/>
                <wp:effectExtent l="0" t="0" r="0" b="0"/>
                <wp:docPr id="1573231839" name="Rectangle 25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74DB24" id="Rectangle 25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69536B2" wp14:editId="14BA9248">
                <wp:extent cx="304800" cy="304800"/>
                <wp:effectExtent l="0" t="0" r="0" b="0"/>
                <wp:docPr id="1439003259" name="Rectangle 25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CC43D3" id="Rectangle 25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55FFFB7" wp14:editId="0A4BE1FE">
                <wp:extent cx="304800" cy="304800"/>
                <wp:effectExtent l="0" t="0" r="0" b="0"/>
                <wp:docPr id="1290695988" name="Rectangle 25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886FBF" id="Rectangle 25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EE1DA08" wp14:editId="5E9381BF">
                <wp:extent cx="304800" cy="304800"/>
                <wp:effectExtent l="0" t="0" r="0" b="0"/>
                <wp:docPr id="1828183973" name="Rectangle 25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586854" id="Rectangle 25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9765AD7" wp14:editId="53966084">
                <wp:extent cx="304800" cy="304800"/>
                <wp:effectExtent l="0" t="0" r="0" b="0"/>
                <wp:docPr id="1499750644" name="Rectangle 25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23C613" id="Rectangle 25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C87E6B5" wp14:editId="05240D83">
                <wp:extent cx="304800" cy="304800"/>
                <wp:effectExtent l="0" t="0" r="0" b="0"/>
                <wp:docPr id="1056847854" name="Rectangle 2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397747" id="Rectangle 25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4AAB095" wp14:editId="3C277CB6">
                <wp:extent cx="304800" cy="304800"/>
                <wp:effectExtent l="0" t="0" r="0" b="0"/>
                <wp:docPr id="554136163" name="Rectangle 25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FF3726" id="Rectangle 25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344FD4D" wp14:editId="5DECB7B4">
                <wp:extent cx="304800" cy="304800"/>
                <wp:effectExtent l="0" t="0" r="0" b="0"/>
                <wp:docPr id="690041779" name="Rectangle 25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51F3AE" id="Rectangle 25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28B63D27" wp14:editId="2B51323F">
                <wp:extent cx="304800" cy="304800"/>
                <wp:effectExtent l="0" t="0" r="0" b="0"/>
                <wp:docPr id="1113258348" name="Rectangle 2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8760EA" id="Rectangle 25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15FABBF3" w14:textId="77777777" w:rsidR="002D54D5" w:rsidRPr="002D54D5" w:rsidRDefault="002D54D5" w:rsidP="002D54D5">
      <w:r w:rsidRPr="002D54D5">
        <w:rPr>
          <w:b/>
          <w:bCs/>
        </w:rPr>
        <w:t>₹496</w:t>
      </w:r>
      <w:r w:rsidRPr="002D54D5">
        <w:t> </w:t>
      </w:r>
      <w:del w:id="94" w:author="Unknown">
        <w:r w:rsidRPr="002D54D5">
          <w:delText>₹620</w:delText>
        </w:r>
      </w:del>
    </w:p>
    <w:p w14:paraId="4F090C87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29327A2D" w14:textId="0DAA4214" w:rsidR="002D54D5" w:rsidRPr="002D54D5" w:rsidRDefault="002D54D5" w:rsidP="002D54D5">
      <w:r w:rsidRPr="002D54D5">
        <w:drawing>
          <wp:inline distT="0" distB="0" distL="0" distR="0" wp14:anchorId="7254D443" wp14:editId="71BD7E7C">
            <wp:extent cx="1905000" cy="2857500"/>
            <wp:effectExtent l="0" t="0" r="0" b="0"/>
            <wp:docPr id="1056219836" name="Picture 2580" descr="Tom Ford">
              <a:hlinkClick xmlns:a="http://schemas.openxmlformats.org/drawingml/2006/main" r:id="rId2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09" descr="Tom Ford">
                      <a:hlinkClick r:id="rId2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5CFBD" w14:textId="77777777" w:rsidR="002D54D5" w:rsidRPr="002D54D5" w:rsidRDefault="002D54D5" w:rsidP="002D54D5">
      <w:r w:rsidRPr="002D54D5">
        <w:rPr>
          <w:b/>
          <w:bCs/>
        </w:rPr>
        <w:t xml:space="preserve">Tom </w:t>
      </w:r>
      <w:proofErr w:type="spellStart"/>
      <w:r w:rsidRPr="002D54D5">
        <w:rPr>
          <w:b/>
          <w:bCs/>
        </w:rPr>
        <w:t>Ford</w:t>
      </w:r>
      <w:r w:rsidRPr="002D54D5">
        <w:t>Graydon</w:t>
      </w:r>
      <w:proofErr w:type="spellEnd"/>
      <w:r w:rsidRPr="002D54D5">
        <w:t xml:space="preserve"> Carter</w:t>
      </w:r>
    </w:p>
    <w:p w14:paraId="787F52C2" w14:textId="36D29538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3B5FF90A" wp14:editId="5958982B">
                <wp:extent cx="304800" cy="304800"/>
                <wp:effectExtent l="0" t="0" r="0" b="0"/>
                <wp:docPr id="963003224" name="Rectangle 25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E79EAE" id="Rectangle 25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BE1C148" wp14:editId="131DB253">
                <wp:extent cx="304800" cy="304800"/>
                <wp:effectExtent l="0" t="0" r="0" b="0"/>
                <wp:docPr id="557107362" name="Rectangle 25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BC8D29" id="Rectangle 25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EC0E064" wp14:editId="4D4E2910">
                <wp:extent cx="304800" cy="304800"/>
                <wp:effectExtent l="0" t="0" r="0" b="0"/>
                <wp:docPr id="425654954" name="Rectangle 2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84DEB0" id="Rectangle 25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86D3245" wp14:editId="12345D83">
                <wp:extent cx="304800" cy="304800"/>
                <wp:effectExtent l="0" t="0" r="0" b="0"/>
                <wp:docPr id="1397760245" name="Rectangle 25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AACACC" id="Rectangle 25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02E6804" wp14:editId="4EEE2B4A">
                <wp:extent cx="304800" cy="304800"/>
                <wp:effectExtent l="0" t="0" r="0" b="0"/>
                <wp:docPr id="476241357" name="Rectangle 25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47D200" id="Rectangle 25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F595152" wp14:editId="56BAD96B">
                <wp:extent cx="304800" cy="304800"/>
                <wp:effectExtent l="0" t="0" r="0" b="0"/>
                <wp:docPr id="1562812524" name="Rectangle 25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6EC057" id="Rectangle 25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09197F8" wp14:editId="216F4FAE">
                <wp:extent cx="304800" cy="304800"/>
                <wp:effectExtent l="0" t="0" r="0" b="0"/>
                <wp:docPr id="2097116021" name="Rectangle 2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7D1B41" id="Rectangle 25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C7FF57C" wp14:editId="1198EE64">
                <wp:extent cx="304800" cy="304800"/>
                <wp:effectExtent l="0" t="0" r="0" b="0"/>
                <wp:docPr id="2076412243" name="Rectangle 25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47E000" id="Rectangle 25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3F98191" wp14:editId="594AADD9">
                <wp:extent cx="304800" cy="304800"/>
                <wp:effectExtent l="0" t="0" r="0" b="0"/>
                <wp:docPr id="1335656498" name="Rectangle 25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0B73F0" id="Rectangle 25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5EC8A9D" wp14:editId="480A82BB">
                <wp:extent cx="304800" cy="304800"/>
                <wp:effectExtent l="0" t="0" r="0" b="0"/>
                <wp:docPr id="1287066482" name="Rectangle 25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3CC8D8" id="Rectangle 25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0E8E9B4E" wp14:editId="4A927B2E">
                <wp:extent cx="304800" cy="304800"/>
                <wp:effectExtent l="0" t="0" r="0" b="0"/>
                <wp:docPr id="1049285355" name="Rectangle 25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E2D6AE" id="Rectangle 25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4796D928" w14:textId="77777777" w:rsidR="002D54D5" w:rsidRPr="002D54D5" w:rsidRDefault="002D54D5" w:rsidP="002D54D5">
      <w:r w:rsidRPr="002D54D5">
        <w:rPr>
          <w:b/>
          <w:bCs/>
        </w:rPr>
        <w:t>₹7,595</w:t>
      </w:r>
      <w:r w:rsidRPr="002D54D5">
        <w:t> </w:t>
      </w:r>
      <w:del w:id="95" w:author="Unknown">
        <w:r w:rsidRPr="002D54D5">
          <w:delText>₹10,850</w:delText>
        </w:r>
      </w:del>
    </w:p>
    <w:p w14:paraId="0115B6F7" w14:textId="6E0F8B3C" w:rsidR="002D54D5" w:rsidRPr="002D54D5" w:rsidRDefault="002D54D5" w:rsidP="002D54D5">
      <w:r w:rsidRPr="002D54D5">
        <w:drawing>
          <wp:inline distT="0" distB="0" distL="0" distR="0" wp14:anchorId="0FE8B2F7" wp14:editId="4414D3D6">
            <wp:extent cx="1905000" cy="2857500"/>
            <wp:effectExtent l="0" t="0" r="0" b="0"/>
            <wp:docPr id="83958209" name="Picture 2568" descr="Pearson Edexcel International GCSE (9-1) Chemistry Student Book">
              <a:hlinkClick xmlns:a="http://schemas.openxmlformats.org/drawingml/2006/main" r:id="rId2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1" descr="Pearson Edexcel International GCSE (9-1) Chemistry Student Book">
                      <a:hlinkClick r:id="rId2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8D6A1" w14:textId="77777777" w:rsidR="002D54D5" w:rsidRPr="002D54D5" w:rsidRDefault="002D54D5" w:rsidP="002D54D5">
      <w:r w:rsidRPr="002D54D5">
        <w:rPr>
          <w:b/>
          <w:bCs/>
        </w:rPr>
        <w:t xml:space="preserve">Pearson Edexcel International GCSE (9-1) Chemistry Student </w:t>
      </w:r>
      <w:proofErr w:type="spellStart"/>
      <w:r w:rsidRPr="002D54D5">
        <w:rPr>
          <w:b/>
          <w:bCs/>
        </w:rPr>
        <w:t>Book</w:t>
      </w:r>
      <w:r w:rsidRPr="002D54D5">
        <w:t>Rachel</w:t>
      </w:r>
      <w:proofErr w:type="spellEnd"/>
      <w:r w:rsidRPr="002D54D5">
        <w:t xml:space="preserve"> Yu</w:t>
      </w:r>
    </w:p>
    <w:p w14:paraId="08EEC179" w14:textId="699FFC73" w:rsidR="002D54D5" w:rsidRPr="002D54D5" w:rsidRDefault="002D54D5" w:rsidP="002D54D5">
      <w:r w:rsidRPr="002D54D5">
        <w:lastRenderedPageBreak/>
        <mc:AlternateContent>
          <mc:Choice Requires="wps">
            <w:drawing>
              <wp:inline distT="0" distB="0" distL="0" distR="0" wp14:anchorId="6D2666F9" wp14:editId="176DC80B">
                <wp:extent cx="304800" cy="304800"/>
                <wp:effectExtent l="0" t="0" r="0" b="0"/>
                <wp:docPr id="1989155260" name="Rectangle 25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B259E9" id="Rectangle 25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54955F7" wp14:editId="30A67ECF">
                <wp:extent cx="304800" cy="304800"/>
                <wp:effectExtent l="0" t="0" r="0" b="0"/>
                <wp:docPr id="2145069734" name="Rectangle 2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43249E" id="Rectangle 25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973DA25" wp14:editId="391F18BD">
                <wp:extent cx="304800" cy="304800"/>
                <wp:effectExtent l="0" t="0" r="0" b="0"/>
                <wp:docPr id="1918865220" name="Rectangle 25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42CB30" id="Rectangle 25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C848933" wp14:editId="328E63F9">
                <wp:extent cx="304800" cy="304800"/>
                <wp:effectExtent l="0" t="0" r="0" b="0"/>
                <wp:docPr id="695631023" name="Rectangle 25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B53308" id="Rectangle 25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3900F24" wp14:editId="1F35832D">
                <wp:extent cx="304800" cy="304800"/>
                <wp:effectExtent l="0" t="0" r="0" b="0"/>
                <wp:docPr id="1900495674" name="Rectangle 25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EDCAC7" id="Rectangle 25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8A1B8F6" wp14:editId="2F052B5F">
                <wp:extent cx="304800" cy="304800"/>
                <wp:effectExtent l="0" t="0" r="0" b="0"/>
                <wp:docPr id="692119983" name="Rectangle 25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C1CB3A" id="Rectangle 25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F4189E3" wp14:editId="3876866D">
                <wp:extent cx="304800" cy="304800"/>
                <wp:effectExtent l="0" t="0" r="0" b="0"/>
                <wp:docPr id="1543432215" name="Rectangle 25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47A4F2" id="Rectangle 25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0539F1C" wp14:editId="6CA3C885">
                <wp:extent cx="304800" cy="304800"/>
                <wp:effectExtent l="0" t="0" r="0" b="0"/>
                <wp:docPr id="185290396" name="Rectangle 25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FF34C1" id="Rectangle 25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30BC040" wp14:editId="00769379">
                <wp:extent cx="304800" cy="304800"/>
                <wp:effectExtent l="0" t="0" r="0" b="0"/>
                <wp:docPr id="1264823949" name="Rectangle 25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F9AFBD" id="Rectangle 25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4DB313D" wp14:editId="77613064">
                <wp:extent cx="304800" cy="304800"/>
                <wp:effectExtent l="0" t="0" r="0" b="0"/>
                <wp:docPr id="904958369" name="Rectangle 25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206D30" id="Rectangle 25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4.4</w:t>
      </w:r>
      <w:r w:rsidRPr="002D54D5">
        <mc:AlternateContent>
          <mc:Choice Requires="wps">
            <w:drawing>
              <wp:inline distT="0" distB="0" distL="0" distR="0" wp14:anchorId="57FCD0C4" wp14:editId="2971DA57">
                <wp:extent cx="304800" cy="304800"/>
                <wp:effectExtent l="0" t="0" r="0" b="0"/>
                <wp:docPr id="805405455" name="Rectangle 25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A3EACC" id="Rectangle 25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4A80FBE0" w14:textId="77777777" w:rsidR="002D54D5" w:rsidRPr="002D54D5" w:rsidRDefault="002D54D5" w:rsidP="002D54D5">
      <w:r w:rsidRPr="002D54D5">
        <w:rPr>
          <w:b/>
          <w:bCs/>
        </w:rPr>
        <w:t>₹4,192</w:t>
      </w:r>
    </w:p>
    <w:p w14:paraId="514B8DB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47%</w:t>
      </w:r>
    </w:p>
    <w:p w14:paraId="5A87F740" w14:textId="7875438D" w:rsidR="002D54D5" w:rsidRPr="002D54D5" w:rsidRDefault="002D54D5" w:rsidP="002D54D5">
      <w:r w:rsidRPr="002D54D5">
        <w:drawing>
          <wp:inline distT="0" distB="0" distL="0" distR="0" wp14:anchorId="18E1E6B7" wp14:editId="01F6E9D5">
            <wp:extent cx="1905000" cy="2857500"/>
            <wp:effectExtent l="0" t="0" r="0" b="0"/>
            <wp:docPr id="732610031" name="Picture 2556" descr="Unreasonable Hospitality">
              <a:hlinkClick xmlns:a="http://schemas.openxmlformats.org/drawingml/2006/main" r:id="rId2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33" descr="Unreasonable Hospitality">
                      <a:hlinkClick r:id="rId2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52951" w14:textId="77777777" w:rsidR="002D54D5" w:rsidRPr="002D54D5" w:rsidRDefault="002D54D5" w:rsidP="002D54D5">
      <w:r w:rsidRPr="002D54D5">
        <w:rPr>
          <w:b/>
          <w:bCs/>
        </w:rPr>
        <w:t xml:space="preserve">Unreasonable </w:t>
      </w:r>
      <w:proofErr w:type="spellStart"/>
      <w:r w:rsidRPr="002D54D5">
        <w:rPr>
          <w:b/>
          <w:bCs/>
        </w:rPr>
        <w:t>Hospitality</w:t>
      </w:r>
      <w:r w:rsidRPr="002D54D5">
        <w:t>Will</w:t>
      </w:r>
      <w:proofErr w:type="spellEnd"/>
      <w:r w:rsidRPr="002D54D5">
        <w:t xml:space="preserve"> Guidara</w:t>
      </w:r>
    </w:p>
    <w:p w14:paraId="05AEE4D1" w14:textId="4C73CE85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2D5CC975" wp14:editId="1FC7BB94">
                <wp:extent cx="304800" cy="304800"/>
                <wp:effectExtent l="0" t="0" r="0" b="0"/>
                <wp:docPr id="1005438034" name="Rectangle 25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FAB580" id="Rectangle 25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BA95236" wp14:editId="58F618F9">
                <wp:extent cx="304800" cy="304800"/>
                <wp:effectExtent l="0" t="0" r="0" b="0"/>
                <wp:docPr id="1692589126" name="Rectangle 25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C51CB5" id="Rectangle 25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9C3D11D" wp14:editId="1B2D3DAB">
                <wp:extent cx="304800" cy="304800"/>
                <wp:effectExtent l="0" t="0" r="0" b="0"/>
                <wp:docPr id="1546858119" name="Rectangle 25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D99D6B" id="Rectangle 25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83A03CD" wp14:editId="437780A9">
                <wp:extent cx="304800" cy="304800"/>
                <wp:effectExtent l="0" t="0" r="0" b="0"/>
                <wp:docPr id="185636138" name="Rectangle 25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3E6930" id="Rectangle 25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4B0A724" wp14:editId="20D810E8">
                <wp:extent cx="304800" cy="304800"/>
                <wp:effectExtent l="0" t="0" r="0" b="0"/>
                <wp:docPr id="1244831825" name="Rectangle 25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D7E372" id="Rectangle 25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808D77D" wp14:editId="4FC4753C">
                <wp:extent cx="304800" cy="304800"/>
                <wp:effectExtent l="0" t="0" r="0" b="0"/>
                <wp:docPr id="2127004163" name="Rectangle 25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1C664F" id="Rectangle 25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63F8DDB" wp14:editId="46D9C982">
                <wp:extent cx="304800" cy="304800"/>
                <wp:effectExtent l="0" t="0" r="0" b="0"/>
                <wp:docPr id="1510008109" name="Rectangle 25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7CD239" id="Rectangle 25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F31F447" wp14:editId="50AD8FF9">
                <wp:extent cx="304800" cy="304800"/>
                <wp:effectExtent l="0" t="0" r="0" b="0"/>
                <wp:docPr id="839348733" name="Rectangle 25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CCEE8E" id="Rectangle 25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A755363" wp14:editId="29528C1A">
                <wp:extent cx="304800" cy="304800"/>
                <wp:effectExtent l="0" t="0" r="0" b="0"/>
                <wp:docPr id="1570039330" name="Rectangle 25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2C8BAE" id="Rectangle 25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20CBFBA" wp14:editId="1549AEDB">
                <wp:extent cx="304800" cy="304800"/>
                <wp:effectExtent l="0" t="0" r="0" b="0"/>
                <wp:docPr id="1509838381" name="Rectangle 25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A8C83E" id="Rectangle 25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mc:AlternateContent>
          <mc:Choice Requires="wps">
            <w:drawing>
              <wp:inline distT="0" distB="0" distL="0" distR="0" wp14:anchorId="7E241656" wp14:editId="60E1A62F">
                <wp:extent cx="304800" cy="304800"/>
                <wp:effectExtent l="0" t="0" r="0" b="0"/>
                <wp:docPr id="1814372669" name="Rectangle 25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1E8433" id="Rectangle 25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218CD7FB" w14:textId="77777777" w:rsidR="002D54D5" w:rsidRPr="002D54D5" w:rsidRDefault="002D54D5" w:rsidP="002D54D5">
      <w:r w:rsidRPr="002D54D5">
        <w:rPr>
          <w:b/>
          <w:bCs/>
        </w:rPr>
        <w:t>₹1,337</w:t>
      </w:r>
      <w:r w:rsidRPr="002D54D5">
        <w:t> </w:t>
      </w:r>
      <w:del w:id="96" w:author="Unknown">
        <w:r w:rsidRPr="002D54D5">
          <w:delText>₹2,523</w:delText>
        </w:r>
      </w:del>
    </w:p>
    <w:p w14:paraId="3346788C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39%</w:t>
      </w:r>
    </w:p>
    <w:p w14:paraId="318B6DD3" w14:textId="5266F519" w:rsidR="002D54D5" w:rsidRPr="002D54D5" w:rsidRDefault="002D54D5" w:rsidP="002D54D5">
      <w:r w:rsidRPr="002D54D5">
        <w:drawing>
          <wp:inline distT="0" distB="0" distL="0" distR="0" wp14:anchorId="4979E44B" wp14:editId="2FAB1C3C">
            <wp:extent cx="1905000" cy="2857500"/>
            <wp:effectExtent l="0" t="0" r="0" b="0"/>
            <wp:docPr id="1269434031" name="Picture 2544" descr="Made for Living">
              <a:hlinkClick xmlns:a="http://schemas.openxmlformats.org/drawingml/2006/main" r:id="rId2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45" descr="Made for Living">
                      <a:hlinkClick r:id="rId2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0FEC2" w14:textId="77777777" w:rsidR="002D54D5" w:rsidRPr="002D54D5" w:rsidRDefault="002D54D5" w:rsidP="002D54D5">
      <w:r w:rsidRPr="002D54D5">
        <w:rPr>
          <w:b/>
          <w:bCs/>
        </w:rPr>
        <w:lastRenderedPageBreak/>
        <w:t xml:space="preserve">Made for </w:t>
      </w:r>
      <w:proofErr w:type="spellStart"/>
      <w:r w:rsidRPr="002D54D5">
        <w:rPr>
          <w:b/>
          <w:bCs/>
        </w:rPr>
        <w:t>Living</w:t>
      </w:r>
      <w:r w:rsidRPr="002D54D5">
        <w:t>Amber</w:t>
      </w:r>
      <w:proofErr w:type="spellEnd"/>
      <w:r w:rsidRPr="002D54D5">
        <w:t xml:space="preserve"> Lewis</w:t>
      </w:r>
    </w:p>
    <w:p w14:paraId="3A3A40C7" w14:textId="07BC214C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6437DF3F" wp14:editId="27F54746">
                <wp:extent cx="304800" cy="304800"/>
                <wp:effectExtent l="0" t="0" r="0" b="0"/>
                <wp:docPr id="2102302432" name="Rectangle 25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2F9136" id="Rectangle 25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E7C5119" wp14:editId="554ED0B7">
                <wp:extent cx="304800" cy="304800"/>
                <wp:effectExtent l="0" t="0" r="0" b="0"/>
                <wp:docPr id="941592172" name="Rectangle 25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C790A9" id="Rectangle 25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240046D" wp14:editId="30F3B04D">
                <wp:extent cx="304800" cy="304800"/>
                <wp:effectExtent l="0" t="0" r="0" b="0"/>
                <wp:docPr id="1879963281" name="Rectangle 25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9A1292" id="Rectangle 25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CF682FE" wp14:editId="2B60537E">
                <wp:extent cx="304800" cy="304800"/>
                <wp:effectExtent l="0" t="0" r="0" b="0"/>
                <wp:docPr id="2057063665" name="Rectangle 25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CD1013" id="Rectangle 25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80C295B" wp14:editId="515FD3F0">
                <wp:extent cx="304800" cy="304800"/>
                <wp:effectExtent l="0" t="0" r="0" b="0"/>
                <wp:docPr id="1326185373" name="Rectangle 25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314D5C" id="Rectangle 25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59B7527" wp14:editId="7FA10040">
                <wp:extent cx="304800" cy="304800"/>
                <wp:effectExtent l="0" t="0" r="0" b="0"/>
                <wp:docPr id="2082442379" name="Rectangle 2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2B8CA1" id="Rectangle 25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7EA44FE" wp14:editId="6A83FE7C">
                <wp:extent cx="304800" cy="304800"/>
                <wp:effectExtent l="0" t="0" r="0" b="0"/>
                <wp:docPr id="64481086" name="Rectangle 25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B64850" id="Rectangle 25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165865D" wp14:editId="44F02142">
                <wp:extent cx="304800" cy="304800"/>
                <wp:effectExtent l="0" t="0" r="0" b="0"/>
                <wp:docPr id="1969209540" name="Rectangle 25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BA80AD" id="Rectangle 25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EE05933" wp14:editId="71C9015D">
                <wp:extent cx="304800" cy="304800"/>
                <wp:effectExtent l="0" t="0" r="0" b="0"/>
                <wp:docPr id="2032401410" name="Rectangle 25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AF2511" id="Rectangle 25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FCAFB4D" wp14:editId="0ACAE2CF">
                <wp:extent cx="304800" cy="304800"/>
                <wp:effectExtent l="0" t="0" r="0" b="0"/>
                <wp:docPr id="480649032" name="Rectangle 25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7E751D" id="Rectangle 25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4.1</w:t>
      </w:r>
      <w:r w:rsidRPr="002D54D5">
        <mc:AlternateContent>
          <mc:Choice Requires="wps">
            <w:drawing>
              <wp:inline distT="0" distB="0" distL="0" distR="0" wp14:anchorId="2917A9E4" wp14:editId="7AB6395D">
                <wp:extent cx="304800" cy="304800"/>
                <wp:effectExtent l="0" t="0" r="0" b="0"/>
                <wp:docPr id="974880772" name="Rectangle 25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810449" id="Rectangle 25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67D3E623" w14:textId="77777777" w:rsidR="002D54D5" w:rsidRPr="002D54D5" w:rsidRDefault="002D54D5" w:rsidP="002D54D5">
      <w:r w:rsidRPr="002D54D5">
        <w:rPr>
          <w:b/>
          <w:bCs/>
        </w:rPr>
        <w:t>₹1,341</w:t>
      </w:r>
      <w:r w:rsidRPr="002D54D5">
        <w:t> </w:t>
      </w:r>
      <w:del w:id="97" w:author="Unknown">
        <w:r w:rsidRPr="002D54D5">
          <w:delText>₹2,199</w:delText>
        </w:r>
      </w:del>
    </w:p>
    <w:p w14:paraId="4730B05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44%</w:t>
      </w:r>
    </w:p>
    <w:p w14:paraId="31EAF651" w14:textId="1784BB99" w:rsidR="002D54D5" w:rsidRPr="002D54D5" w:rsidRDefault="002D54D5" w:rsidP="002D54D5">
      <w:r w:rsidRPr="002D54D5">
        <w:drawing>
          <wp:inline distT="0" distB="0" distL="0" distR="0" wp14:anchorId="0BDD5F7B" wp14:editId="4887A9AA">
            <wp:extent cx="1905000" cy="2857500"/>
            <wp:effectExtent l="0" t="0" r="0" b="0"/>
            <wp:docPr id="1749080150" name="Picture 2532" descr="Trading in the Zone">
              <a:hlinkClick xmlns:a="http://schemas.openxmlformats.org/drawingml/2006/main" r:id="rId2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57" descr="Trading in the Zone">
                      <a:hlinkClick r:id="rId2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8580C" w14:textId="77777777" w:rsidR="002D54D5" w:rsidRPr="002D54D5" w:rsidRDefault="002D54D5" w:rsidP="002D54D5">
      <w:r w:rsidRPr="002D54D5">
        <w:rPr>
          <w:b/>
          <w:bCs/>
        </w:rPr>
        <w:t xml:space="preserve">Trading in the </w:t>
      </w:r>
      <w:proofErr w:type="spellStart"/>
      <w:r w:rsidRPr="002D54D5">
        <w:rPr>
          <w:b/>
          <w:bCs/>
        </w:rPr>
        <w:t>Zone</w:t>
      </w:r>
      <w:r w:rsidRPr="002D54D5">
        <w:t>Mark</w:t>
      </w:r>
      <w:proofErr w:type="spellEnd"/>
      <w:r w:rsidRPr="002D54D5">
        <w:t xml:space="preserve"> Douglas</w:t>
      </w:r>
    </w:p>
    <w:p w14:paraId="5B5676EF" w14:textId="69F303CC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46A4A862" wp14:editId="48867994">
                <wp:extent cx="304800" cy="304800"/>
                <wp:effectExtent l="0" t="0" r="0" b="0"/>
                <wp:docPr id="1993483702" name="Rectangle 25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7C7131" id="Rectangle 25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5DC8202" wp14:editId="0EEBEC81">
                <wp:extent cx="304800" cy="304800"/>
                <wp:effectExtent l="0" t="0" r="0" b="0"/>
                <wp:docPr id="853699571" name="Rectangle 2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DDDF8A" id="Rectangle 25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774485D" wp14:editId="4C3EB9A8">
                <wp:extent cx="304800" cy="304800"/>
                <wp:effectExtent l="0" t="0" r="0" b="0"/>
                <wp:docPr id="1710009540" name="Rectangle 25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323B02" id="Rectangle 25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308F61E" wp14:editId="2B619032">
                <wp:extent cx="304800" cy="304800"/>
                <wp:effectExtent l="0" t="0" r="0" b="0"/>
                <wp:docPr id="1741450119" name="Rectangle 25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F4448F" id="Rectangle 25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9D6D10A" wp14:editId="5BF0BC9A">
                <wp:extent cx="304800" cy="304800"/>
                <wp:effectExtent l="0" t="0" r="0" b="0"/>
                <wp:docPr id="738541985" name="Rectangle 25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E5CA36" id="Rectangle 25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11E3518" wp14:editId="58FDB2DE">
                <wp:extent cx="304800" cy="304800"/>
                <wp:effectExtent l="0" t="0" r="0" b="0"/>
                <wp:docPr id="384368521" name="Rectangle 25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F5765D" id="Rectangle 25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EE77FA1" wp14:editId="5D178849">
                <wp:extent cx="304800" cy="304800"/>
                <wp:effectExtent l="0" t="0" r="0" b="0"/>
                <wp:docPr id="443697051" name="Rectangle 25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6BA9D0" id="Rectangle 25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2184040" wp14:editId="79B7ED0C">
                <wp:extent cx="304800" cy="304800"/>
                <wp:effectExtent l="0" t="0" r="0" b="0"/>
                <wp:docPr id="361828991" name="Rectangle 25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C303C7" id="Rectangle 25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7658089" wp14:editId="6AA2D8D6">
                <wp:extent cx="304800" cy="304800"/>
                <wp:effectExtent l="0" t="0" r="0" b="0"/>
                <wp:docPr id="1802190542" name="Rectangle 25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E8EBEB" id="Rectangle 25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C00E4D5" wp14:editId="53356500">
                <wp:extent cx="304800" cy="304800"/>
                <wp:effectExtent l="0" t="0" r="0" b="0"/>
                <wp:docPr id="472640" name="Rectangle 25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69146B" id="Rectangle 25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mc:AlternateContent>
          <mc:Choice Requires="wps">
            <w:drawing>
              <wp:inline distT="0" distB="0" distL="0" distR="0" wp14:anchorId="695789C8" wp14:editId="2ED7B4BB">
                <wp:extent cx="304800" cy="304800"/>
                <wp:effectExtent l="0" t="0" r="0" b="0"/>
                <wp:docPr id="1873397844" name="Rectangle 25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FEA8AF" id="Rectangle 25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(4)</w:t>
      </w:r>
    </w:p>
    <w:p w14:paraId="1F1D9FF8" w14:textId="77777777" w:rsidR="002D54D5" w:rsidRPr="002D54D5" w:rsidRDefault="002D54D5" w:rsidP="002D54D5">
      <w:r w:rsidRPr="002D54D5">
        <w:rPr>
          <w:b/>
          <w:bCs/>
        </w:rPr>
        <w:t>₹3,167</w:t>
      </w:r>
      <w:r w:rsidRPr="002D54D5">
        <w:t> </w:t>
      </w:r>
      <w:del w:id="98" w:author="Unknown">
        <w:r w:rsidRPr="002D54D5">
          <w:delText>₹5,655</w:delText>
        </w:r>
      </w:del>
    </w:p>
    <w:p w14:paraId="4E8EAB3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41%</w:t>
      </w:r>
    </w:p>
    <w:p w14:paraId="524B0059" w14:textId="4C266866" w:rsidR="002D54D5" w:rsidRPr="002D54D5" w:rsidRDefault="002D54D5" w:rsidP="002D54D5">
      <w:r w:rsidRPr="002D54D5">
        <w:lastRenderedPageBreak/>
        <w:drawing>
          <wp:inline distT="0" distB="0" distL="0" distR="0" wp14:anchorId="5E4DA5A8" wp14:editId="2AA30C95">
            <wp:extent cx="1905000" cy="2857500"/>
            <wp:effectExtent l="0" t="0" r="0" b="0"/>
            <wp:docPr id="2031974464" name="Picture 2520" descr="Boy, the Mole, the Fox and the Horse">
              <a:hlinkClick xmlns:a="http://schemas.openxmlformats.org/drawingml/2006/main" r:id="rId2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69" descr="Boy, the Mole, the Fox and the Horse">
                      <a:hlinkClick r:id="rId2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925FC" w14:textId="77777777" w:rsidR="002D54D5" w:rsidRPr="002D54D5" w:rsidRDefault="002D54D5" w:rsidP="002D54D5">
      <w:r w:rsidRPr="002D54D5">
        <w:rPr>
          <w:b/>
          <w:bCs/>
        </w:rPr>
        <w:t xml:space="preserve">Boy, the Mole, the Fox and the </w:t>
      </w:r>
      <w:proofErr w:type="spellStart"/>
      <w:r w:rsidRPr="002D54D5">
        <w:rPr>
          <w:b/>
          <w:bCs/>
        </w:rPr>
        <w:t>Horse</w:t>
      </w:r>
      <w:r w:rsidRPr="002D54D5">
        <w:t>Charlie</w:t>
      </w:r>
      <w:proofErr w:type="spellEnd"/>
      <w:r w:rsidRPr="002D54D5">
        <w:t xml:space="preserve"> Mackesy</w:t>
      </w:r>
    </w:p>
    <w:p w14:paraId="5112EB3E" w14:textId="2DC6A2BC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63D8FC5D" wp14:editId="5F21C670">
                <wp:extent cx="304800" cy="304800"/>
                <wp:effectExtent l="0" t="0" r="0" b="0"/>
                <wp:docPr id="1802436700" name="Rectangle 25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16B0DD" id="Rectangle 25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6566FED" wp14:editId="68EE2676">
                <wp:extent cx="304800" cy="304800"/>
                <wp:effectExtent l="0" t="0" r="0" b="0"/>
                <wp:docPr id="1859349229" name="Rectangle 25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48770F" id="Rectangle 25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D109F68" wp14:editId="4FCE295E">
                <wp:extent cx="304800" cy="304800"/>
                <wp:effectExtent l="0" t="0" r="0" b="0"/>
                <wp:docPr id="1087780343" name="Rectangle 2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A1DA8C" id="Rectangle 25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1C0171F" wp14:editId="21CFEBA6">
                <wp:extent cx="304800" cy="304800"/>
                <wp:effectExtent l="0" t="0" r="0" b="0"/>
                <wp:docPr id="1846482057" name="Rectangle 25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A5798F" id="Rectangle 25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143DEE5" wp14:editId="678CF8AC">
                <wp:extent cx="304800" cy="304800"/>
                <wp:effectExtent l="0" t="0" r="0" b="0"/>
                <wp:docPr id="1810914558" name="Rectangle 25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A57A4D" id="Rectangle 25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3CAE0D7" wp14:editId="25374CDE">
                <wp:extent cx="304800" cy="304800"/>
                <wp:effectExtent l="0" t="0" r="0" b="0"/>
                <wp:docPr id="216545938" name="Rectangle 25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25AFF2" id="Rectangle 25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920764B" wp14:editId="7ACFEAD1">
                <wp:extent cx="304800" cy="304800"/>
                <wp:effectExtent l="0" t="0" r="0" b="0"/>
                <wp:docPr id="963339971" name="Rectangle 25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810FBD" id="Rectangle 25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D66DB16" wp14:editId="2DE26F56">
                <wp:extent cx="304800" cy="304800"/>
                <wp:effectExtent l="0" t="0" r="0" b="0"/>
                <wp:docPr id="1077883305" name="Rectangle 25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3A2357" id="Rectangle 25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DEFAB8B" wp14:editId="32BFB91F">
                <wp:extent cx="304800" cy="304800"/>
                <wp:effectExtent l="0" t="0" r="0" b="0"/>
                <wp:docPr id="852033316" name="Rectangle 25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05DBD3" id="Rectangle 25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E94B116" wp14:editId="5D6E51DA">
                <wp:extent cx="304800" cy="304800"/>
                <wp:effectExtent l="0" t="0" r="0" b="0"/>
                <wp:docPr id="962159519" name="Rectangle 25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936C8E" id="Rectangle 25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5DD79A4A" w14:textId="77777777" w:rsidR="002D54D5" w:rsidRPr="002D54D5" w:rsidRDefault="002D54D5" w:rsidP="002D54D5">
      <w:r w:rsidRPr="002D54D5">
        <w:rPr>
          <w:b/>
          <w:bCs/>
        </w:rPr>
        <w:t>₹1,181</w:t>
      </w:r>
      <w:r w:rsidRPr="002D54D5">
        <w:t> </w:t>
      </w:r>
      <w:del w:id="99" w:author="Unknown">
        <w:r w:rsidRPr="002D54D5">
          <w:delText>₹2,001</w:delText>
        </w:r>
      </w:del>
    </w:p>
    <w:p w14:paraId="3346F0E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32%</w:t>
      </w:r>
    </w:p>
    <w:p w14:paraId="4393EC70" w14:textId="0B2649DF" w:rsidR="002D54D5" w:rsidRPr="002D54D5" w:rsidRDefault="002D54D5" w:rsidP="002D54D5">
      <w:r w:rsidRPr="002D54D5">
        <w:drawing>
          <wp:inline distT="0" distB="0" distL="0" distR="0" wp14:anchorId="095A7EAC" wp14:editId="4D45D5C2">
            <wp:extent cx="1905000" cy="2857500"/>
            <wp:effectExtent l="0" t="0" r="0" b="0"/>
            <wp:docPr id="1742074823" name="Picture 2509" descr="Best of Children's Classics (Set of 5 Books)">
              <a:hlinkClick xmlns:a="http://schemas.openxmlformats.org/drawingml/2006/main" r:id="rId2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80" descr="Best of Children's Classics (Set of 5 Books)">
                      <a:hlinkClick r:id="rId2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25277" w14:textId="77777777" w:rsidR="002D54D5" w:rsidRPr="002D54D5" w:rsidRDefault="002D54D5" w:rsidP="002D54D5">
      <w:r w:rsidRPr="002D54D5">
        <w:rPr>
          <w:b/>
          <w:bCs/>
        </w:rPr>
        <w:t xml:space="preserve">Best of Children's Classics (Set of 5 </w:t>
      </w:r>
      <w:proofErr w:type="gramStart"/>
      <w:r w:rsidRPr="002D54D5">
        <w:rPr>
          <w:b/>
          <w:bCs/>
        </w:rPr>
        <w:t>Books)</w:t>
      </w:r>
      <w:r w:rsidRPr="002D54D5">
        <w:t>Antoine</w:t>
      </w:r>
      <w:proofErr w:type="gramEnd"/>
      <w:r w:rsidRPr="002D54D5">
        <w:t xml:space="preserve"> de Saint-Exupéry, J.M. Barrie, Frances Hodgson Burnett &amp; L. Frank Baum</w:t>
      </w:r>
    </w:p>
    <w:p w14:paraId="3182678A" w14:textId="13E9FF6A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6FBA529D" wp14:editId="64BBCE66">
                <wp:extent cx="304800" cy="304800"/>
                <wp:effectExtent l="0" t="0" r="0" b="0"/>
                <wp:docPr id="2024243343" name="Rectangle 25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150510" id="Rectangle 25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A0051D6" wp14:editId="3A314E6A">
                <wp:extent cx="304800" cy="304800"/>
                <wp:effectExtent l="0" t="0" r="0" b="0"/>
                <wp:docPr id="1580213012" name="Rectangle 25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7C1C5C" id="Rectangle 25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95061DF" wp14:editId="1BFE2144">
                <wp:extent cx="304800" cy="304800"/>
                <wp:effectExtent l="0" t="0" r="0" b="0"/>
                <wp:docPr id="1770081082" name="Rectangle 25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08B545" id="Rectangle 25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BC78DC3" wp14:editId="490B4DE9">
                <wp:extent cx="304800" cy="304800"/>
                <wp:effectExtent l="0" t="0" r="0" b="0"/>
                <wp:docPr id="1788590644" name="Rectangle 25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2AB9B7" id="Rectangle 25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196654E" wp14:editId="38568697">
                <wp:extent cx="304800" cy="304800"/>
                <wp:effectExtent l="0" t="0" r="0" b="0"/>
                <wp:docPr id="104752926" name="Rectangle 25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5CD0B2" id="Rectangle 25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1B937BA" wp14:editId="1F20EA2F">
                <wp:extent cx="304800" cy="304800"/>
                <wp:effectExtent l="0" t="0" r="0" b="0"/>
                <wp:docPr id="363746065" name="Rectangle 25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6DB2B3" id="Rectangle 25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99BC4F7" wp14:editId="45D39B5F">
                <wp:extent cx="304800" cy="304800"/>
                <wp:effectExtent l="0" t="0" r="0" b="0"/>
                <wp:docPr id="465562069" name="Rectangle 25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084C88" id="Rectangle 25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7E0353D" wp14:editId="65195099">
                <wp:extent cx="304800" cy="304800"/>
                <wp:effectExtent l="0" t="0" r="0" b="0"/>
                <wp:docPr id="379818902" name="Rectangle 25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0DDB90" id="Rectangle 25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F672228" wp14:editId="707A7398">
                <wp:extent cx="304800" cy="304800"/>
                <wp:effectExtent l="0" t="0" r="0" b="0"/>
                <wp:docPr id="1115523769" name="Rectangle 25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053F7E" id="Rectangle 25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2960677" wp14:editId="0E057644">
                <wp:extent cx="304800" cy="304800"/>
                <wp:effectExtent l="0" t="0" r="0" b="0"/>
                <wp:docPr id="1220305951" name="Rectangle 24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54FA1B" id="Rectangle 24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mc:AlternateContent>
          <mc:Choice Requires="wps">
            <w:drawing>
              <wp:inline distT="0" distB="0" distL="0" distR="0" wp14:anchorId="5082C3F8" wp14:editId="023BDAA5">
                <wp:extent cx="304800" cy="304800"/>
                <wp:effectExtent l="0" t="0" r="0" b="0"/>
                <wp:docPr id="1475420799" name="Rectangle 24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876F53" id="Rectangle 24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72CAD778" w14:textId="77777777" w:rsidR="002D54D5" w:rsidRPr="002D54D5" w:rsidRDefault="002D54D5" w:rsidP="002D54D5">
      <w:r w:rsidRPr="002D54D5">
        <w:rPr>
          <w:b/>
          <w:bCs/>
        </w:rPr>
        <w:lastRenderedPageBreak/>
        <w:t>₹679</w:t>
      </w:r>
      <w:r w:rsidRPr="002D54D5">
        <w:t> </w:t>
      </w:r>
      <w:del w:id="100" w:author="Unknown">
        <w:r w:rsidRPr="002D54D5">
          <w:delText>₹999</w:delText>
        </w:r>
      </w:del>
    </w:p>
    <w:p w14:paraId="6AB91B97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26%</w:t>
      </w:r>
    </w:p>
    <w:p w14:paraId="5A645994" w14:textId="65BD1380" w:rsidR="002D54D5" w:rsidRPr="002D54D5" w:rsidRDefault="002D54D5" w:rsidP="002D54D5">
      <w:r w:rsidRPr="002D54D5">
        <w:drawing>
          <wp:inline distT="0" distB="0" distL="0" distR="0" wp14:anchorId="43A4D88A" wp14:editId="0F2DA91A">
            <wp:extent cx="1905000" cy="2857500"/>
            <wp:effectExtent l="0" t="0" r="0" b="0"/>
            <wp:docPr id="446651577" name="Picture 2497" descr="Spot's Magnet Fun">
              <a:hlinkClick xmlns:a="http://schemas.openxmlformats.org/drawingml/2006/main" r:id="rId2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2" descr="Spot's Magnet Fun">
                      <a:hlinkClick r:id="rId2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D67EB" w14:textId="77777777" w:rsidR="002D54D5" w:rsidRPr="002D54D5" w:rsidRDefault="002D54D5" w:rsidP="002D54D5">
      <w:r w:rsidRPr="002D54D5">
        <w:rPr>
          <w:b/>
          <w:bCs/>
        </w:rPr>
        <w:t xml:space="preserve">Spot's Magnet </w:t>
      </w:r>
      <w:proofErr w:type="spellStart"/>
      <w:r w:rsidRPr="002D54D5">
        <w:rPr>
          <w:b/>
          <w:bCs/>
        </w:rPr>
        <w:t>Fun</w:t>
      </w:r>
      <w:r w:rsidRPr="002D54D5">
        <w:t>Eric</w:t>
      </w:r>
      <w:proofErr w:type="spellEnd"/>
      <w:r w:rsidRPr="002D54D5">
        <w:t xml:space="preserve"> Hill</w:t>
      </w:r>
    </w:p>
    <w:p w14:paraId="21188474" w14:textId="53729691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2613EFA4" wp14:editId="57542DEC">
                <wp:extent cx="304800" cy="304800"/>
                <wp:effectExtent l="0" t="0" r="0" b="0"/>
                <wp:docPr id="1814664566" name="Rectangle 24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A4C9FF" id="Rectangle 24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5DD2152" wp14:editId="17465533">
                <wp:extent cx="304800" cy="304800"/>
                <wp:effectExtent l="0" t="0" r="0" b="0"/>
                <wp:docPr id="590866611" name="Rectangle 24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AC622C" id="Rectangle 24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F543036" wp14:editId="0C4212C3">
                <wp:extent cx="304800" cy="304800"/>
                <wp:effectExtent l="0" t="0" r="0" b="0"/>
                <wp:docPr id="1129847453" name="Rectangle 24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E51598" id="Rectangle 24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BCA7744" wp14:editId="7516A3CD">
                <wp:extent cx="304800" cy="304800"/>
                <wp:effectExtent l="0" t="0" r="0" b="0"/>
                <wp:docPr id="161054500" name="Rectangle 24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B6A70A" id="Rectangle 24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14E11B0" wp14:editId="1BE0F727">
                <wp:extent cx="304800" cy="304800"/>
                <wp:effectExtent l="0" t="0" r="0" b="0"/>
                <wp:docPr id="1118242141" name="Rectangle 24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FB6CF1" id="Rectangle 24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B0990A9" wp14:editId="422EAAE0">
                <wp:extent cx="304800" cy="304800"/>
                <wp:effectExtent l="0" t="0" r="0" b="0"/>
                <wp:docPr id="1998065599" name="Rectangle 24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34F08E" id="Rectangle 24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8FF89D3" wp14:editId="009C15D1">
                <wp:extent cx="304800" cy="304800"/>
                <wp:effectExtent l="0" t="0" r="0" b="0"/>
                <wp:docPr id="817918119" name="Rectangle 24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875FF8" id="Rectangle 24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E5722BF" wp14:editId="0D20349B">
                <wp:extent cx="304800" cy="304800"/>
                <wp:effectExtent l="0" t="0" r="0" b="0"/>
                <wp:docPr id="174418222" name="Rectangle 24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058CBF" id="Rectangle 24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FDCAA9E" wp14:editId="7F9A4824">
                <wp:extent cx="304800" cy="304800"/>
                <wp:effectExtent l="0" t="0" r="0" b="0"/>
                <wp:docPr id="786752582" name="Rectangle 24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EB61CD" id="Rectangle 24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F8A2FD7" wp14:editId="49B9FD2D">
                <wp:extent cx="304800" cy="304800"/>
                <wp:effectExtent l="0" t="0" r="0" b="0"/>
                <wp:docPr id="1953808760" name="Rectangle 24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9F332D" id="Rectangle 24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135A06AD" wp14:editId="4266763C">
                <wp:extent cx="304800" cy="304800"/>
                <wp:effectExtent l="0" t="0" r="0" b="0"/>
                <wp:docPr id="1265332749" name="Rectangle 24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B65C00" id="Rectangle 24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(3)</w:t>
      </w:r>
    </w:p>
    <w:p w14:paraId="449E2710" w14:textId="77777777" w:rsidR="002D54D5" w:rsidRPr="002D54D5" w:rsidRDefault="002D54D5" w:rsidP="002D54D5">
      <w:r w:rsidRPr="002D54D5">
        <w:rPr>
          <w:b/>
          <w:bCs/>
        </w:rPr>
        <w:t>₹333</w:t>
      </w:r>
      <w:r w:rsidRPr="002D54D5">
        <w:t> </w:t>
      </w:r>
      <w:del w:id="101" w:author="Unknown">
        <w:r w:rsidRPr="002D54D5">
          <w:delText>₹450</w:delText>
        </w:r>
      </w:del>
    </w:p>
    <w:p w14:paraId="024D714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36%</w:t>
      </w:r>
    </w:p>
    <w:p w14:paraId="6FFE4EF5" w14:textId="1A1157FB" w:rsidR="002D54D5" w:rsidRPr="002D54D5" w:rsidRDefault="002D54D5" w:rsidP="002D54D5">
      <w:r w:rsidRPr="002D54D5">
        <w:drawing>
          <wp:inline distT="0" distB="0" distL="0" distR="0" wp14:anchorId="7FBEDDD4" wp14:editId="774E8355">
            <wp:extent cx="1905000" cy="2857500"/>
            <wp:effectExtent l="0" t="0" r="0" b="0"/>
            <wp:docPr id="1782536541" name="Picture 2485" descr="The Bitcoin Standard">
              <a:hlinkClick xmlns:a="http://schemas.openxmlformats.org/drawingml/2006/main" r:id="rId2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04" descr="The Bitcoin Standard">
                      <a:hlinkClick r:id="rId2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7FB61" w14:textId="77777777" w:rsidR="002D54D5" w:rsidRPr="002D54D5" w:rsidRDefault="002D54D5" w:rsidP="002D54D5">
      <w:r w:rsidRPr="002D54D5">
        <w:rPr>
          <w:b/>
          <w:bCs/>
        </w:rPr>
        <w:t xml:space="preserve">The Bitcoin </w:t>
      </w:r>
      <w:proofErr w:type="spellStart"/>
      <w:r w:rsidRPr="002D54D5">
        <w:rPr>
          <w:b/>
          <w:bCs/>
        </w:rPr>
        <w:t>Standard</w:t>
      </w:r>
      <w:r w:rsidRPr="002D54D5">
        <w:t>Saifedean</w:t>
      </w:r>
      <w:proofErr w:type="spellEnd"/>
      <w:r w:rsidRPr="002D54D5">
        <w:t xml:space="preserve"> Ammous</w:t>
      </w:r>
    </w:p>
    <w:p w14:paraId="3AE371B5" w14:textId="046CAF49" w:rsidR="002D54D5" w:rsidRPr="002D54D5" w:rsidRDefault="002D54D5" w:rsidP="002D54D5">
      <w:r w:rsidRPr="002D54D5">
        <w:lastRenderedPageBreak/>
        <mc:AlternateContent>
          <mc:Choice Requires="wps">
            <w:drawing>
              <wp:inline distT="0" distB="0" distL="0" distR="0" wp14:anchorId="58511D0D" wp14:editId="158758F7">
                <wp:extent cx="304800" cy="304800"/>
                <wp:effectExtent l="0" t="0" r="0" b="0"/>
                <wp:docPr id="179257123" name="Rectangle 24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C0F9C3" id="Rectangle 24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AD4727C" wp14:editId="28F7F980">
                <wp:extent cx="304800" cy="304800"/>
                <wp:effectExtent l="0" t="0" r="0" b="0"/>
                <wp:docPr id="1792514005" name="Rectangle 2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ADE03C" id="Rectangle 24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338D512" wp14:editId="5A8EAEB7">
                <wp:extent cx="304800" cy="304800"/>
                <wp:effectExtent l="0" t="0" r="0" b="0"/>
                <wp:docPr id="922771975" name="Rectangle 24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196AFB" id="Rectangle 24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652B4BC" wp14:editId="1A81606B">
                <wp:extent cx="304800" cy="304800"/>
                <wp:effectExtent l="0" t="0" r="0" b="0"/>
                <wp:docPr id="1766099023" name="Rectangle 24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BB2640" id="Rectangle 24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DEC55AF" wp14:editId="1B8A4D48">
                <wp:extent cx="304800" cy="304800"/>
                <wp:effectExtent l="0" t="0" r="0" b="0"/>
                <wp:docPr id="648963880" name="Rectangle 24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DF4ADB" id="Rectangle 24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E9FECB3" wp14:editId="4A63790B">
                <wp:extent cx="304800" cy="304800"/>
                <wp:effectExtent l="0" t="0" r="0" b="0"/>
                <wp:docPr id="1629340071" name="Rectangle 24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2E8D91" id="Rectangle 24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8484581" wp14:editId="49AE318D">
                <wp:extent cx="304800" cy="304800"/>
                <wp:effectExtent l="0" t="0" r="0" b="0"/>
                <wp:docPr id="1835894473" name="Rectangle 24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0F2852" id="Rectangle 24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79F1B5C" wp14:editId="3475F1BE">
                <wp:extent cx="304800" cy="304800"/>
                <wp:effectExtent l="0" t="0" r="0" b="0"/>
                <wp:docPr id="1157363708" name="Rectangle 24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76BFCE" id="Rectangle 24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DE98CC9" wp14:editId="011A141A">
                <wp:extent cx="304800" cy="304800"/>
                <wp:effectExtent l="0" t="0" r="0" b="0"/>
                <wp:docPr id="310886101" name="Rectangle 24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A70A0C" id="Rectangle 24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3CAD84D" wp14:editId="12CD7417">
                <wp:extent cx="304800" cy="304800"/>
                <wp:effectExtent l="0" t="0" r="0" b="0"/>
                <wp:docPr id="1602071991" name="Rectangle 24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9B5E55" id="Rectangle 24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mc:AlternateContent>
          <mc:Choice Requires="wps">
            <w:drawing>
              <wp:inline distT="0" distB="0" distL="0" distR="0" wp14:anchorId="47D907A5" wp14:editId="194807A2">
                <wp:extent cx="304800" cy="304800"/>
                <wp:effectExtent l="0" t="0" r="0" b="0"/>
                <wp:docPr id="1830410606" name="Rectangle 24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885B3E" id="Rectangle 24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428E12CE" w14:textId="77777777" w:rsidR="002D54D5" w:rsidRPr="002D54D5" w:rsidRDefault="002D54D5" w:rsidP="002D54D5">
      <w:r w:rsidRPr="002D54D5">
        <w:rPr>
          <w:b/>
          <w:bCs/>
        </w:rPr>
        <w:t>₹1,733</w:t>
      </w:r>
      <w:r w:rsidRPr="002D54D5">
        <w:t> </w:t>
      </w:r>
      <w:del w:id="102" w:author="Unknown">
        <w:r w:rsidRPr="002D54D5">
          <w:delText>₹2,708</w:delText>
        </w:r>
      </w:del>
    </w:p>
    <w:p w14:paraId="5F7451C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37%</w:t>
      </w:r>
    </w:p>
    <w:p w14:paraId="0C735E66" w14:textId="7BF69BD0" w:rsidR="002D54D5" w:rsidRPr="002D54D5" w:rsidRDefault="002D54D5" w:rsidP="002D54D5">
      <w:r w:rsidRPr="002D54D5">
        <w:drawing>
          <wp:inline distT="0" distB="0" distL="0" distR="0" wp14:anchorId="6C072094" wp14:editId="62EB67B6">
            <wp:extent cx="1905000" cy="2857500"/>
            <wp:effectExtent l="0" t="0" r="0" b="0"/>
            <wp:docPr id="458479639" name="Picture 2473" descr="This Is Home">
              <a:hlinkClick xmlns:a="http://schemas.openxmlformats.org/drawingml/2006/main" r:id="rId2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16" descr="This Is Home">
                      <a:hlinkClick r:id="rId2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2D9F" w14:textId="77777777" w:rsidR="002D54D5" w:rsidRPr="002D54D5" w:rsidRDefault="002D54D5" w:rsidP="002D54D5">
      <w:r w:rsidRPr="002D54D5">
        <w:rPr>
          <w:b/>
          <w:bCs/>
        </w:rPr>
        <w:t xml:space="preserve">This Is </w:t>
      </w:r>
      <w:proofErr w:type="spellStart"/>
      <w:r w:rsidRPr="002D54D5">
        <w:rPr>
          <w:b/>
          <w:bCs/>
        </w:rPr>
        <w:t>Home</w:t>
      </w:r>
      <w:r w:rsidRPr="002D54D5">
        <w:t>Chris</w:t>
      </w:r>
      <w:proofErr w:type="spellEnd"/>
      <w:r w:rsidRPr="002D54D5">
        <w:t xml:space="preserve"> Warnes</w:t>
      </w:r>
    </w:p>
    <w:p w14:paraId="3257F9F0" w14:textId="7E8473A7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6879AD39" wp14:editId="29BACE2E">
                <wp:extent cx="304800" cy="304800"/>
                <wp:effectExtent l="0" t="0" r="0" b="0"/>
                <wp:docPr id="2032247688" name="Rectangle 24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D490BD" id="Rectangle 24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EF74D6F" wp14:editId="6C9E4629">
                <wp:extent cx="304800" cy="304800"/>
                <wp:effectExtent l="0" t="0" r="0" b="0"/>
                <wp:docPr id="1114138994" name="Rectangle 2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3EAAB4" id="Rectangle 24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0625A1E" wp14:editId="6A9CE4D4">
                <wp:extent cx="304800" cy="304800"/>
                <wp:effectExtent l="0" t="0" r="0" b="0"/>
                <wp:docPr id="784450257" name="Rectangle 24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AAD639" id="Rectangle 24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827EC9E" wp14:editId="7CFD6D40">
                <wp:extent cx="304800" cy="304800"/>
                <wp:effectExtent l="0" t="0" r="0" b="0"/>
                <wp:docPr id="1912701625" name="Rectangle 24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0AD6A0" id="Rectangle 24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EAD3A53" wp14:editId="21301EA8">
                <wp:extent cx="304800" cy="304800"/>
                <wp:effectExtent l="0" t="0" r="0" b="0"/>
                <wp:docPr id="1024624539" name="Rectangle 24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E0BAA4" id="Rectangle 24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6A33C38" wp14:editId="243E9478">
                <wp:extent cx="304800" cy="304800"/>
                <wp:effectExtent l="0" t="0" r="0" b="0"/>
                <wp:docPr id="2041058346" name="Rectangle 2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5AEEB0" id="Rectangle 24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F4A27C7" wp14:editId="48589D4D">
                <wp:extent cx="304800" cy="304800"/>
                <wp:effectExtent l="0" t="0" r="0" b="0"/>
                <wp:docPr id="1453727444" name="Rectangle 24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475900" id="Rectangle 24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AE4EBD1" wp14:editId="71623C26">
                <wp:extent cx="304800" cy="304800"/>
                <wp:effectExtent l="0" t="0" r="0" b="0"/>
                <wp:docPr id="1388735976" name="Rectangle 24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31F25A" id="Rectangle 24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B376168" wp14:editId="20E09F1B">
                <wp:extent cx="304800" cy="304800"/>
                <wp:effectExtent l="0" t="0" r="0" b="0"/>
                <wp:docPr id="2054727069" name="Rectangle 24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92EF12" id="Rectangle 24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6A09A43" wp14:editId="29CB8CEE">
                <wp:extent cx="304800" cy="304800"/>
                <wp:effectExtent l="0" t="0" r="0" b="0"/>
                <wp:docPr id="1877037365" name="Rectangle 24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51B118" id="Rectangle 24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4.7</w:t>
      </w:r>
      <w:r w:rsidRPr="002D54D5">
        <mc:AlternateContent>
          <mc:Choice Requires="wps">
            <w:drawing>
              <wp:inline distT="0" distB="0" distL="0" distR="0" wp14:anchorId="3A4AE11E" wp14:editId="280ADA3C">
                <wp:extent cx="304800" cy="304800"/>
                <wp:effectExtent l="0" t="0" r="0" b="0"/>
                <wp:docPr id="1815912335" name="Rectangle 24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44EE09" id="Rectangle 24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741C4978" w14:textId="77777777" w:rsidR="002D54D5" w:rsidRPr="002D54D5" w:rsidRDefault="002D54D5" w:rsidP="002D54D5">
      <w:r w:rsidRPr="002D54D5">
        <w:rPr>
          <w:b/>
          <w:bCs/>
        </w:rPr>
        <w:t>₹2,410</w:t>
      </w:r>
      <w:r w:rsidRPr="002D54D5">
        <w:t> </w:t>
      </w:r>
      <w:del w:id="103" w:author="Unknown">
        <w:r w:rsidRPr="002D54D5">
          <w:delText>₹3,825</w:delText>
        </w:r>
      </w:del>
    </w:p>
    <w:p w14:paraId="7C3B864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29%</w:t>
      </w:r>
    </w:p>
    <w:p w14:paraId="129ABA58" w14:textId="320D38C4" w:rsidR="002D54D5" w:rsidRPr="002D54D5" w:rsidRDefault="002D54D5" w:rsidP="002D54D5">
      <w:r w:rsidRPr="002D54D5">
        <w:drawing>
          <wp:inline distT="0" distB="0" distL="0" distR="0" wp14:anchorId="65AB2180" wp14:editId="099B9E1B">
            <wp:extent cx="1905000" cy="2857500"/>
            <wp:effectExtent l="0" t="0" r="0" b="0"/>
            <wp:docPr id="135675546" name="Picture 2461" descr="The Power of Now">
              <a:hlinkClick xmlns:a="http://schemas.openxmlformats.org/drawingml/2006/main" r:id="rId2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8" descr="The Power of Now">
                      <a:hlinkClick r:id="rId2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B7B23" w14:textId="77777777" w:rsidR="002D54D5" w:rsidRPr="002D54D5" w:rsidRDefault="002D54D5" w:rsidP="002D54D5">
      <w:r w:rsidRPr="002D54D5">
        <w:rPr>
          <w:b/>
          <w:bCs/>
        </w:rPr>
        <w:lastRenderedPageBreak/>
        <w:t xml:space="preserve">The Power of </w:t>
      </w:r>
      <w:proofErr w:type="spellStart"/>
      <w:r w:rsidRPr="002D54D5">
        <w:rPr>
          <w:b/>
          <w:bCs/>
        </w:rPr>
        <w:t>Now</w:t>
      </w:r>
      <w:r w:rsidRPr="002D54D5">
        <w:t>Eckhart</w:t>
      </w:r>
      <w:proofErr w:type="spellEnd"/>
      <w:r w:rsidRPr="002D54D5">
        <w:t xml:space="preserve"> Tolle</w:t>
      </w:r>
    </w:p>
    <w:p w14:paraId="68DFDE41" w14:textId="0EF89E52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1311106" wp14:editId="19E8B1C5">
                <wp:extent cx="304800" cy="304800"/>
                <wp:effectExtent l="0" t="0" r="0" b="0"/>
                <wp:docPr id="1307087451" name="Rectangle 24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96F5BD" id="Rectangle 24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267181B" wp14:editId="7B9C18E6">
                <wp:extent cx="304800" cy="304800"/>
                <wp:effectExtent l="0" t="0" r="0" b="0"/>
                <wp:docPr id="279907689" name="Rectangle 24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AC27CE" id="Rectangle 24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8148047" wp14:editId="377F474B">
                <wp:extent cx="304800" cy="304800"/>
                <wp:effectExtent l="0" t="0" r="0" b="0"/>
                <wp:docPr id="1614196679" name="Rectangle 24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8D98FF" id="Rectangle 24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589EDAC" wp14:editId="69955EFC">
                <wp:extent cx="304800" cy="304800"/>
                <wp:effectExtent l="0" t="0" r="0" b="0"/>
                <wp:docPr id="983715098" name="Rectangle 24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8E942E" id="Rectangle 24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76FD413" wp14:editId="5B11FBF0">
                <wp:extent cx="304800" cy="304800"/>
                <wp:effectExtent l="0" t="0" r="0" b="0"/>
                <wp:docPr id="1037311770" name="Rectangle 2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448752" id="Rectangle 24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827A8A9" wp14:editId="30E6A66F">
                <wp:extent cx="304800" cy="304800"/>
                <wp:effectExtent l="0" t="0" r="0" b="0"/>
                <wp:docPr id="150020729" name="Rectangle 24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F22D43" id="Rectangle 24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47E0101" wp14:editId="65A245BE">
                <wp:extent cx="304800" cy="304800"/>
                <wp:effectExtent l="0" t="0" r="0" b="0"/>
                <wp:docPr id="2117668216" name="Rectangle 24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F5D9DE" id="Rectangle 24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0F98A9C" wp14:editId="68B5FEAF">
                <wp:extent cx="304800" cy="304800"/>
                <wp:effectExtent l="0" t="0" r="0" b="0"/>
                <wp:docPr id="103958637" name="Rectangle 24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06BC63" id="Rectangle 24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0475745" wp14:editId="6DC9BEC2">
                <wp:extent cx="304800" cy="304800"/>
                <wp:effectExtent l="0" t="0" r="0" b="0"/>
                <wp:docPr id="158576146" name="Rectangle 24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1857CE" id="Rectangle 24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BEBA850" wp14:editId="03209C48">
                <wp:extent cx="304800" cy="304800"/>
                <wp:effectExtent l="0" t="0" r="0" b="0"/>
                <wp:docPr id="1891227853" name="Rectangle 24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63581F" id="Rectangle 24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4AA4F262" wp14:editId="13D82A14">
                <wp:extent cx="304800" cy="304800"/>
                <wp:effectExtent l="0" t="0" r="0" b="0"/>
                <wp:docPr id="1871016535" name="Rectangle 24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F06C58" id="Rectangle 24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6F5E5D12" w14:textId="77777777" w:rsidR="002D54D5" w:rsidRPr="002D54D5" w:rsidRDefault="002D54D5" w:rsidP="002D54D5">
      <w:r w:rsidRPr="002D54D5">
        <w:rPr>
          <w:b/>
          <w:bCs/>
        </w:rPr>
        <w:t>₹1,001</w:t>
      </w:r>
      <w:r w:rsidRPr="002D54D5">
        <w:t> </w:t>
      </w:r>
      <w:del w:id="104" w:author="Unknown">
        <w:r w:rsidRPr="002D54D5">
          <w:delText>₹1,410</w:delText>
        </w:r>
      </w:del>
    </w:p>
    <w:p w14:paraId="1225663D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24%</w:t>
      </w:r>
    </w:p>
    <w:p w14:paraId="3FCFFED0" w14:textId="6E4702A6" w:rsidR="002D54D5" w:rsidRPr="002D54D5" w:rsidRDefault="002D54D5" w:rsidP="002D54D5">
      <w:r w:rsidRPr="002D54D5">
        <w:drawing>
          <wp:inline distT="0" distB="0" distL="0" distR="0" wp14:anchorId="34F3740A" wp14:editId="5E97528E">
            <wp:extent cx="1905000" cy="2857500"/>
            <wp:effectExtent l="0" t="0" r="0" b="0"/>
            <wp:docPr id="2129946395" name="Picture 2449" descr="Harry Potter and the Sorcerer's Stone (Harry Potter, Book 1) (Minalima Edition)">
              <a:hlinkClick xmlns:a="http://schemas.openxmlformats.org/drawingml/2006/main" r:id="rId2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40" descr="Harry Potter and the Sorcerer's Stone (Harry Potter, Book 1) (Minalima Edition)">
                      <a:hlinkClick r:id="rId2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F446F" w14:textId="77777777" w:rsidR="002D54D5" w:rsidRPr="002D54D5" w:rsidRDefault="002D54D5" w:rsidP="002D54D5">
      <w:r w:rsidRPr="002D54D5">
        <w:rPr>
          <w:b/>
          <w:bCs/>
        </w:rPr>
        <w:t>Harry Potter and the Sorcerer's Stone (Harry Potter, Book 1) (</w:t>
      </w:r>
      <w:proofErr w:type="spellStart"/>
      <w:r w:rsidRPr="002D54D5">
        <w:rPr>
          <w:b/>
          <w:bCs/>
        </w:rPr>
        <w:t>Minalima</w:t>
      </w:r>
      <w:proofErr w:type="spellEnd"/>
      <w:r w:rsidRPr="002D54D5">
        <w:rPr>
          <w:b/>
          <w:bCs/>
        </w:rPr>
        <w:t xml:space="preserve"> </w:t>
      </w:r>
      <w:proofErr w:type="gramStart"/>
      <w:r w:rsidRPr="002D54D5">
        <w:rPr>
          <w:b/>
          <w:bCs/>
        </w:rPr>
        <w:t>Edition)</w:t>
      </w:r>
      <w:r w:rsidRPr="002D54D5">
        <w:t>J</w:t>
      </w:r>
      <w:proofErr w:type="gramEnd"/>
      <w:r w:rsidRPr="002D54D5">
        <w:t xml:space="preserve"> K ROWLING</w:t>
      </w:r>
    </w:p>
    <w:p w14:paraId="2CA12C1E" w14:textId="5217BCE9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AB786AF" wp14:editId="627F8B81">
                <wp:extent cx="304800" cy="304800"/>
                <wp:effectExtent l="0" t="0" r="0" b="0"/>
                <wp:docPr id="1227737674" name="Rectangle 24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6EEDC6" id="Rectangle 24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DB6ECB8" wp14:editId="0429B932">
                <wp:extent cx="304800" cy="304800"/>
                <wp:effectExtent l="0" t="0" r="0" b="0"/>
                <wp:docPr id="1715381200" name="Rectangle 24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7A69DC" id="Rectangle 24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DA44682" wp14:editId="4425CD64">
                <wp:extent cx="304800" cy="304800"/>
                <wp:effectExtent l="0" t="0" r="0" b="0"/>
                <wp:docPr id="1424823280" name="Rectangle 2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6F7DEB" id="Rectangle 24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2319FD9" wp14:editId="704133A3">
                <wp:extent cx="304800" cy="304800"/>
                <wp:effectExtent l="0" t="0" r="0" b="0"/>
                <wp:docPr id="770961753" name="Rectangle 24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5B5FAA" id="Rectangle 24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4CE31A2" wp14:editId="633107A6">
                <wp:extent cx="304800" cy="304800"/>
                <wp:effectExtent l="0" t="0" r="0" b="0"/>
                <wp:docPr id="441038591" name="Rectangle 24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75B8E7" id="Rectangle 24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552D99B" wp14:editId="5CE41171">
                <wp:extent cx="304800" cy="304800"/>
                <wp:effectExtent l="0" t="0" r="0" b="0"/>
                <wp:docPr id="530451198" name="Rectangle 24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F16EEB" id="Rectangle 24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67313A3" wp14:editId="02058C1E">
                <wp:extent cx="304800" cy="304800"/>
                <wp:effectExtent l="0" t="0" r="0" b="0"/>
                <wp:docPr id="338104970" name="Rectangle 2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DDBDB8" id="Rectangle 24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7C4FF4D" wp14:editId="71D64BFB">
                <wp:extent cx="304800" cy="304800"/>
                <wp:effectExtent l="0" t="0" r="0" b="0"/>
                <wp:docPr id="1752446796" name="Rectangle 24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200DA9" id="Rectangle 24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B82F175" wp14:editId="0853C0B9">
                <wp:extent cx="304800" cy="304800"/>
                <wp:effectExtent l="0" t="0" r="0" b="0"/>
                <wp:docPr id="624566230" name="Rectangle 24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C8EA77" id="Rectangle 24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975F017" wp14:editId="2D3E531D">
                <wp:extent cx="304800" cy="304800"/>
                <wp:effectExtent l="0" t="0" r="0" b="0"/>
                <wp:docPr id="1960884236" name="Rectangle 24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8A8C56" id="Rectangle 24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4.4</w:t>
      </w:r>
      <w:r w:rsidRPr="002D54D5">
        <mc:AlternateContent>
          <mc:Choice Requires="wps">
            <w:drawing>
              <wp:inline distT="0" distB="0" distL="0" distR="0" wp14:anchorId="1C88935A" wp14:editId="555CD897">
                <wp:extent cx="304800" cy="304800"/>
                <wp:effectExtent l="0" t="0" r="0" b="0"/>
                <wp:docPr id="1886575967" name="Rectangle 24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FBD973" id="Rectangle 24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(9)</w:t>
      </w:r>
    </w:p>
    <w:p w14:paraId="3E2653EA" w14:textId="77777777" w:rsidR="002D54D5" w:rsidRPr="002D54D5" w:rsidRDefault="002D54D5" w:rsidP="002D54D5">
      <w:r w:rsidRPr="002D54D5">
        <w:rPr>
          <w:b/>
          <w:bCs/>
        </w:rPr>
        <w:t>₹2,513</w:t>
      </w:r>
      <w:r w:rsidRPr="002D54D5">
        <w:t> </w:t>
      </w:r>
      <w:del w:id="105" w:author="Unknown">
        <w:r w:rsidRPr="002D54D5">
          <w:delText>₹3,306</w:delText>
        </w:r>
      </w:del>
    </w:p>
    <w:p w14:paraId="5F6E09C1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27%</w:t>
      </w:r>
    </w:p>
    <w:p w14:paraId="1B791179" w14:textId="76CDF97B" w:rsidR="002D54D5" w:rsidRPr="002D54D5" w:rsidRDefault="002D54D5" w:rsidP="002D54D5">
      <w:r w:rsidRPr="002D54D5">
        <w:lastRenderedPageBreak/>
        <w:drawing>
          <wp:inline distT="0" distB="0" distL="0" distR="0" wp14:anchorId="3E8993E0" wp14:editId="545C5FA4">
            <wp:extent cx="1905000" cy="2857500"/>
            <wp:effectExtent l="0" t="0" r="0" b="0"/>
            <wp:docPr id="57706638" name="Picture 2437" descr="When You're Ready, This is How You Heal (English)">
              <a:hlinkClick xmlns:a="http://schemas.openxmlformats.org/drawingml/2006/main" r:id="rId2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52" descr="When You're Ready, This is How You Heal (English)">
                      <a:hlinkClick r:id="rId2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01910" w14:textId="77777777" w:rsidR="002D54D5" w:rsidRPr="002D54D5" w:rsidRDefault="002D54D5" w:rsidP="002D54D5">
      <w:r w:rsidRPr="002D54D5">
        <w:rPr>
          <w:b/>
          <w:bCs/>
        </w:rPr>
        <w:t xml:space="preserve">When You're Ready, </w:t>
      </w:r>
      <w:proofErr w:type="gramStart"/>
      <w:r w:rsidRPr="002D54D5">
        <w:rPr>
          <w:b/>
          <w:bCs/>
        </w:rPr>
        <w:t>This</w:t>
      </w:r>
      <w:proofErr w:type="gramEnd"/>
      <w:r w:rsidRPr="002D54D5">
        <w:rPr>
          <w:b/>
          <w:bCs/>
        </w:rPr>
        <w:t xml:space="preserve"> is How You Heal (English)</w:t>
      </w:r>
      <w:r w:rsidRPr="002D54D5">
        <w:t>Brianna Wiest</w:t>
      </w:r>
    </w:p>
    <w:p w14:paraId="2EEE46F1" w14:textId="02A12785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3EFACA59" wp14:editId="78BCEB70">
                <wp:extent cx="304800" cy="304800"/>
                <wp:effectExtent l="0" t="0" r="0" b="0"/>
                <wp:docPr id="468843528" name="Rectangle 24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B6F75D" id="Rectangle 24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631873C" wp14:editId="137E0284">
                <wp:extent cx="304800" cy="304800"/>
                <wp:effectExtent l="0" t="0" r="0" b="0"/>
                <wp:docPr id="1628203791" name="Rectangle 24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06800F" id="Rectangle 24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51DC68A" wp14:editId="7A37A493">
                <wp:extent cx="304800" cy="304800"/>
                <wp:effectExtent l="0" t="0" r="0" b="0"/>
                <wp:docPr id="676351776" name="Rectangle 24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3646C5" id="Rectangle 24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2566963" wp14:editId="1E60B867">
                <wp:extent cx="304800" cy="304800"/>
                <wp:effectExtent l="0" t="0" r="0" b="0"/>
                <wp:docPr id="941491091" name="Rectangle 24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C5BF0A" id="Rectangle 24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815B8DB" wp14:editId="43B82799">
                <wp:extent cx="304800" cy="304800"/>
                <wp:effectExtent l="0" t="0" r="0" b="0"/>
                <wp:docPr id="1363577821" name="Rectangle 24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60F86A" id="Rectangle 24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46184C1" wp14:editId="44FA08A0">
                <wp:extent cx="304800" cy="304800"/>
                <wp:effectExtent l="0" t="0" r="0" b="0"/>
                <wp:docPr id="710756977" name="Rectangle 24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66286C" id="Rectangle 24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C2E8667" wp14:editId="012AB38A">
                <wp:extent cx="304800" cy="304800"/>
                <wp:effectExtent l="0" t="0" r="0" b="0"/>
                <wp:docPr id="276944242" name="Rectangle 24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323903" id="Rectangle 24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FE6F04B" wp14:editId="550AF2C5">
                <wp:extent cx="304800" cy="304800"/>
                <wp:effectExtent l="0" t="0" r="0" b="0"/>
                <wp:docPr id="1161126289" name="Rectangle 24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C9657F" id="Rectangle 24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99D1CAD" wp14:editId="75D0675D">
                <wp:extent cx="304800" cy="304800"/>
                <wp:effectExtent l="0" t="0" r="0" b="0"/>
                <wp:docPr id="1568385125" name="Rectangle 24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15BEF6" id="Rectangle 24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B61F1DE" wp14:editId="6B37F203">
                <wp:extent cx="304800" cy="304800"/>
                <wp:effectExtent l="0" t="0" r="0" b="0"/>
                <wp:docPr id="792085105" name="Rectangle 24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70CC6F" id="Rectangle 24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06245403" w14:textId="77777777" w:rsidR="002D54D5" w:rsidRPr="002D54D5" w:rsidRDefault="002D54D5" w:rsidP="002D54D5">
      <w:r w:rsidRPr="002D54D5">
        <w:rPr>
          <w:b/>
          <w:bCs/>
        </w:rPr>
        <w:t>₹364</w:t>
      </w:r>
      <w:r w:rsidRPr="002D54D5">
        <w:t> </w:t>
      </w:r>
      <w:del w:id="106" w:author="Unknown">
        <w:r w:rsidRPr="002D54D5">
          <w:delText>₹499</w:delText>
        </w:r>
      </w:del>
    </w:p>
    <w:p w14:paraId="3AB79D01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34%</w:t>
      </w:r>
    </w:p>
    <w:p w14:paraId="310F05C2" w14:textId="5CE6EE08" w:rsidR="002D54D5" w:rsidRPr="002D54D5" w:rsidRDefault="002D54D5" w:rsidP="002D54D5">
      <w:r w:rsidRPr="002D54D5">
        <w:drawing>
          <wp:inline distT="0" distB="0" distL="0" distR="0" wp14:anchorId="47887D08" wp14:editId="35536F70">
            <wp:extent cx="1905000" cy="2857500"/>
            <wp:effectExtent l="0" t="0" r="0" b="0"/>
            <wp:docPr id="328664510" name="Picture 2426" descr="See, Touch, Feel">
              <a:hlinkClick xmlns:a="http://schemas.openxmlformats.org/drawingml/2006/main" r:id="rId2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63" descr="See, Touch, Feel">
                      <a:hlinkClick r:id="rId2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CA783" w14:textId="77777777" w:rsidR="002D54D5" w:rsidRPr="002D54D5" w:rsidRDefault="002D54D5" w:rsidP="002D54D5">
      <w:r w:rsidRPr="002D54D5">
        <w:rPr>
          <w:b/>
          <w:bCs/>
        </w:rPr>
        <w:t xml:space="preserve">See, Touch, </w:t>
      </w:r>
      <w:proofErr w:type="spellStart"/>
      <w:r w:rsidRPr="002D54D5">
        <w:rPr>
          <w:b/>
          <w:bCs/>
        </w:rPr>
        <w:t>Feel</w:t>
      </w:r>
      <w:r w:rsidRPr="002D54D5">
        <w:t>Roger</w:t>
      </w:r>
      <w:proofErr w:type="spellEnd"/>
      <w:r w:rsidRPr="002D54D5">
        <w:t xml:space="preserve"> Priddy</w:t>
      </w:r>
    </w:p>
    <w:p w14:paraId="059323BC" w14:textId="64131E27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5A317C43" wp14:editId="6A874FF3">
                <wp:extent cx="304800" cy="304800"/>
                <wp:effectExtent l="0" t="0" r="0" b="0"/>
                <wp:docPr id="1913558876" name="Rectangle 24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BD9584" id="Rectangle 24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77906CF" wp14:editId="50973EB9">
                <wp:extent cx="304800" cy="304800"/>
                <wp:effectExtent l="0" t="0" r="0" b="0"/>
                <wp:docPr id="346610709" name="Rectangle 24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FAAFE9" id="Rectangle 24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906FF54" wp14:editId="056410E1">
                <wp:extent cx="304800" cy="304800"/>
                <wp:effectExtent l="0" t="0" r="0" b="0"/>
                <wp:docPr id="1348385582" name="Rectangle 24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2E4002" id="Rectangle 24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C7E01F8" wp14:editId="4257BF91">
                <wp:extent cx="304800" cy="304800"/>
                <wp:effectExtent l="0" t="0" r="0" b="0"/>
                <wp:docPr id="2079306975" name="Rectangle 24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580B5C" id="Rectangle 24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91E79BB" wp14:editId="512525F2">
                <wp:extent cx="304800" cy="304800"/>
                <wp:effectExtent l="0" t="0" r="0" b="0"/>
                <wp:docPr id="1321715441" name="Rectangle 24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D5B0D4" id="Rectangle 24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130F7B0" wp14:editId="36757385">
                <wp:extent cx="304800" cy="304800"/>
                <wp:effectExtent l="0" t="0" r="0" b="0"/>
                <wp:docPr id="2136851525" name="Rectangle 24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2D549F" id="Rectangle 24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E9B0556" wp14:editId="6864B774">
                <wp:extent cx="304800" cy="304800"/>
                <wp:effectExtent l="0" t="0" r="0" b="0"/>
                <wp:docPr id="1148335232" name="Rectangle 24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790D19" id="Rectangle 24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C288B61" wp14:editId="3F91DD08">
                <wp:extent cx="304800" cy="304800"/>
                <wp:effectExtent l="0" t="0" r="0" b="0"/>
                <wp:docPr id="1519802148" name="Rectangle 24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AFF844" id="Rectangle 24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A7811F5" wp14:editId="2DF4B753">
                <wp:extent cx="304800" cy="304800"/>
                <wp:effectExtent l="0" t="0" r="0" b="0"/>
                <wp:docPr id="1575745876" name="Rectangle 24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491EFD" id="Rectangle 24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B55B873" wp14:editId="40767D74">
                <wp:extent cx="304800" cy="304800"/>
                <wp:effectExtent l="0" t="0" r="0" b="0"/>
                <wp:docPr id="506229978" name="Rectangle 24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C62A98" id="Rectangle 24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mc:AlternateContent>
          <mc:Choice Requires="wps">
            <w:drawing>
              <wp:inline distT="0" distB="0" distL="0" distR="0" wp14:anchorId="1291E275" wp14:editId="4128B513">
                <wp:extent cx="304800" cy="304800"/>
                <wp:effectExtent l="0" t="0" r="0" b="0"/>
                <wp:docPr id="1822766156" name="Rectangle 24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19799C" id="Rectangle 24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78CEA049" w14:textId="77777777" w:rsidR="002D54D5" w:rsidRPr="002D54D5" w:rsidRDefault="002D54D5" w:rsidP="002D54D5">
      <w:r w:rsidRPr="002D54D5">
        <w:rPr>
          <w:b/>
          <w:bCs/>
        </w:rPr>
        <w:t>₹561</w:t>
      </w:r>
      <w:r w:rsidRPr="002D54D5">
        <w:t> </w:t>
      </w:r>
      <w:del w:id="107" w:author="Unknown">
        <w:r w:rsidRPr="002D54D5">
          <w:delText>₹850</w:delText>
        </w:r>
      </w:del>
    </w:p>
    <w:p w14:paraId="29E80B2E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34%</w:t>
      </w:r>
    </w:p>
    <w:p w14:paraId="4601A486" w14:textId="7BD963F4" w:rsidR="002D54D5" w:rsidRPr="002D54D5" w:rsidRDefault="002D54D5" w:rsidP="002D54D5">
      <w:r w:rsidRPr="002D54D5">
        <w:drawing>
          <wp:inline distT="0" distB="0" distL="0" distR="0" wp14:anchorId="01A94B58" wp14:editId="271215C1">
            <wp:extent cx="1905000" cy="2857500"/>
            <wp:effectExtent l="0" t="0" r="0" b="0"/>
            <wp:docPr id="1109461457" name="Picture 2414" descr="Harry Potter and the Philosopher's Stone">
              <a:hlinkClick xmlns:a="http://schemas.openxmlformats.org/drawingml/2006/main" r:id="rId2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75" descr="Harry Potter and the Philosopher's Stone">
                      <a:hlinkClick r:id="rId2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18717" w14:textId="77777777" w:rsidR="002D54D5" w:rsidRPr="002D54D5" w:rsidRDefault="002D54D5" w:rsidP="002D54D5">
      <w:r w:rsidRPr="002D54D5">
        <w:rPr>
          <w:b/>
          <w:bCs/>
        </w:rPr>
        <w:t xml:space="preserve">Harry Potter and the Philosopher's </w:t>
      </w:r>
      <w:proofErr w:type="spellStart"/>
      <w:r w:rsidRPr="002D54D5">
        <w:rPr>
          <w:b/>
          <w:bCs/>
        </w:rPr>
        <w:t>Stone</w:t>
      </w:r>
      <w:r w:rsidRPr="002D54D5">
        <w:t>J</w:t>
      </w:r>
      <w:proofErr w:type="spellEnd"/>
      <w:r w:rsidRPr="002D54D5">
        <w:t>. K. Rowling</w:t>
      </w:r>
    </w:p>
    <w:p w14:paraId="63785219" w14:textId="2E41F82D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56BC2238" wp14:editId="77590C83">
                <wp:extent cx="304800" cy="304800"/>
                <wp:effectExtent l="0" t="0" r="0" b="0"/>
                <wp:docPr id="1200175473" name="Rectangle 24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7E0A62" id="Rectangle 24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A79A17B" wp14:editId="16AEF964">
                <wp:extent cx="304800" cy="304800"/>
                <wp:effectExtent l="0" t="0" r="0" b="0"/>
                <wp:docPr id="1107544858" name="Rectangle 24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186CED" id="Rectangle 24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734902C" wp14:editId="6EA2A065">
                <wp:extent cx="304800" cy="304800"/>
                <wp:effectExtent l="0" t="0" r="0" b="0"/>
                <wp:docPr id="428880042" name="Rectangle 24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037F2D" id="Rectangle 24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68BD36F" wp14:editId="60654B75">
                <wp:extent cx="304800" cy="304800"/>
                <wp:effectExtent l="0" t="0" r="0" b="0"/>
                <wp:docPr id="481257758" name="Rectangle 24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D4152C" id="Rectangle 24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D3B0F15" wp14:editId="410C0A7C">
                <wp:extent cx="304800" cy="304800"/>
                <wp:effectExtent l="0" t="0" r="0" b="0"/>
                <wp:docPr id="1690162378" name="Rectangle 24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C2346E" id="Rectangle 24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DBE7697" wp14:editId="69C14B14">
                <wp:extent cx="304800" cy="304800"/>
                <wp:effectExtent l="0" t="0" r="0" b="0"/>
                <wp:docPr id="824988617" name="Rectangle 24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692694" id="Rectangle 24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ED85028" wp14:editId="3DB18561">
                <wp:extent cx="304800" cy="304800"/>
                <wp:effectExtent l="0" t="0" r="0" b="0"/>
                <wp:docPr id="1051790273" name="Rectangle 2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5B8E6B" id="Rectangle 24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B87C514" wp14:editId="4873CEB8">
                <wp:extent cx="304800" cy="304800"/>
                <wp:effectExtent l="0" t="0" r="0" b="0"/>
                <wp:docPr id="1045917880" name="Rectangle 24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BBFA3B" id="Rectangle 24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2A07318" wp14:editId="23846EB7">
                <wp:extent cx="304800" cy="304800"/>
                <wp:effectExtent l="0" t="0" r="0" b="0"/>
                <wp:docPr id="2042230163" name="Rectangle 24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B1B450" id="Rectangle 24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06C5009" wp14:editId="4C9243BF">
                <wp:extent cx="304800" cy="304800"/>
                <wp:effectExtent l="0" t="0" r="0" b="0"/>
                <wp:docPr id="324874005" name="Rectangle 24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855D0D" id="Rectangle 24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mc:AlternateContent>
          <mc:Choice Requires="wps">
            <w:drawing>
              <wp:inline distT="0" distB="0" distL="0" distR="0" wp14:anchorId="06474DD4" wp14:editId="673B1511">
                <wp:extent cx="304800" cy="304800"/>
                <wp:effectExtent l="0" t="0" r="0" b="0"/>
                <wp:docPr id="772065414" name="Rectangle 2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0171E7" id="Rectangle 24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19F273A2" w14:textId="77777777" w:rsidR="002D54D5" w:rsidRPr="002D54D5" w:rsidRDefault="002D54D5" w:rsidP="002D54D5">
      <w:r w:rsidRPr="002D54D5">
        <w:rPr>
          <w:b/>
          <w:bCs/>
        </w:rPr>
        <w:t>₹395</w:t>
      </w:r>
      <w:r w:rsidRPr="002D54D5">
        <w:t> </w:t>
      </w:r>
      <w:del w:id="108" w:author="Unknown">
        <w:r w:rsidRPr="002D54D5">
          <w:delText>₹599</w:delText>
        </w:r>
      </w:del>
    </w:p>
    <w:p w14:paraId="054ACC9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41%</w:t>
      </w:r>
    </w:p>
    <w:p w14:paraId="2196B1CA" w14:textId="01B534F8" w:rsidR="002D54D5" w:rsidRPr="002D54D5" w:rsidRDefault="002D54D5" w:rsidP="002D54D5">
      <w:r w:rsidRPr="002D54D5">
        <w:drawing>
          <wp:inline distT="0" distB="0" distL="0" distR="0" wp14:anchorId="7881687F" wp14:editId="20CD5EA9">
            <wp:extent cx="1905000" cy="2857500"/>
            <wp:effectExtent l="0" t="0" r="0" b="0"/>
            <wp:docPr id="1345581077" name="Picture 2402" descr="Whole-Brain Child">
              <a:hlinkClick xmlns:a="http://schemas.openxmlformats.org/drawingml/2006/main" r:id="rId2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7" descr="Whole-Brain Child">
                      <a:hlinkClick r:id="rId2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F676E" w14:textId="77777777" w:rsidR="002D54D5" w:rsidRPr="002D54D5" w:rsidRDefault="002D54D5" w:rsidP="002D54D5">
      <w:r w:rsidRPr="002D54D5">
        <w:rPr>
          <w:b/>
          <w:bCs/>
        </w:rPr>
        <w:t xml:space="preserve">Whole-Brain </w:t>
      </w:r>
      <w:proofErr w:type="spellStart"/>
      <w:r w:rsidRPr="002D54D5">
        <w:rPr>
          <w:b/>
          <w:bCs/>
        </w:rPr>
        <w:t>Child</w:t>
      </w:r>
      <w:r w:rsidRPr="002D54D5">
        <w:t>Tina</w:t>
      </w:r>
      <w:proofErr w:type="spellEnd"/>
      <w:r w:rsidRPr="002D54D5">
        <w:t xml:space="preserve"> Payne Bryson</w:t>
      </w:r>
    </w:p>
    <w:p w14:paraId="0E9FA0A9" w14:textId="392BF8DC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1792CFF8" wp14:editId="4C74D569">
                <wp:extent cx="304800" cy="304800"/>
                <wp:effectExtent l="0" t="0" r="0" b="0"/>
                <wp:docPr id="392934210" name="Rectangle 24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C56D23" id="Rectangle 24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6410C12" wp14:editId="668B4868">
                <wp:extent cx="304800" cy="304800"/>
                <wp:effectExtent l="0" t="0" r="0" b="0"/>
                <wp:docPr id="971502962" name="Rectangle 24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EF055A" id="Rectangle 24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8790A79" wp14:editId="619FB1CC">
                <wp:extent cx="304800" cy="304800"/>
                <wp:effectExtent l="0" t="0" r="0" b="0"/>
                <wp:docPr id="1902341991" name="Rectangle 23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9991B4" id="Rectangle 23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6938838" wp14:editId="0FF8DC99">
                <wp:extent cx="304800" cy="304800"/>
                <wp:effectExtent l="0" t="0" r="0" b="0"/>
                <wp:docPr id="1545004338" name="Rectangle 23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D0BA17" id="Rectangle 23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4DD9207" wp14:editId="0253E62A">
                <wp:extent cx="304800" cy="304800"/>
                <wp:effectExtent l="0" t="0" r="0" b="0"/>
                <wp:docPr id="131820283" name="Rectangle 23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C2F010" id="Rectangle 23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337ED89" wp14:editId="1CD4CE8D">
                <wp:extent cx="304800" cy="304800"/>
                <wp:effectExtent l="0" t="0" r="0" b="0"/>
                <wp:docPr id="2003973451" name="Rectangle 23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059A0F" id="Rectangle 23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3A07631" wp14:editId="123B9459">
                <wp:extent cx="304800" cy="304800"/>
                <wp:effectExtent l="0" t="0" r="0" b="0"/>
                <wp:docPr id="2126252019" name="Rectangle 23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0DD2F1" id="Rectangle 23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DE2EBF9" wp14:editId="4A24E9B3">
                <wp:extent cx="304800" cy="304800"/>
                <wp:effectExtent l="0" t="0" r="0" b="0"/>
                <wp:docPr id="31245437" name="Rectangle 23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669DC8" id="Rectangle 23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58395CF" wp14:editId="2466C019">
                <wp:extent cx="304800" cy="304800"/>
                <wp:effectExtent l="0" t="0" r="0" b="0"/>
                <wp:docPr id="703506102" name="Rectangle 23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B58AAB" id="Rectangle 23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41704AF" wp14:editId="28699DAD">
                <wp:extent cx="304800" cy="304800"/>
                <wp:effectExtent l="0" t="0" r="0" b="0"/>
                <wp:docPr id="1918880557" name="Rectangle 23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72BD2B" id="Rectangle 23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4.6</w:t>
      </w:r>
      <w:r w:rsidRPr="002D54D5">
        <mc:AlternateContent>
          <mc:Choice Requires="wps">
            <w:drawing>
              <wp:inline distT="0" distB="0" distL="0" distR="0" wp14:anchorId="621B8949" wp14:editId="445034FA">
                <wp:extent cx="304800" cy="304800"/>
                <wp:effectExtent l="0" t="0" r="0" b="0"/>
                <wp:docPr id="200827768" name="Rectangle 23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E29A31" id="Rectangle 23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1CE321A1" w14:textId="77777777" w:rsidR="002D54D5" w:rsidRPr="002D54D5" w:rsidRDefault="002D54D5" w:rsidP="002D54D5">
      <w:r w:rsidRPr="002D54D5">
        <w:rPr>
          <w:b/>
          <w:bCs/>
        </w:rPr>
        <w:lastRenderedPageBreak/>
        <w:t>₹975</w:t>
      </w:r>
      <w:r w:rsidRPr="002D54D5">
        <w:t> </w:t>
      </w:r>
      <w:del w:id="109" w:author="Unknown">
        <w:r w:rsidRPr="002D54D5">
          <w:delText>₹1,653</w:delText>
        </w:r>
      </w:del>
    </w:p>
    <w:p w14:paraId="508DD3BC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40%</w:t>
      </w:r>
    </w:p>
    <w:p w14:paraId="6C00C09D" w14:textId="37138414" w:rsidR="002D54D5" w:rsidRPr="002D54D5" w:rsidRDefault="002D54D5" w:rsidP="002D54D5">
      <w:r w:rsidRPr="002D54D5">
        <w:drawing>
          <wp:inline distT="0" distB="0" distL="0" distR="0" wp14:anchorId="556E9BF2" wp14:editId="73163C48">
            <wp:extent cx="1905000" cy="2857500"/>
            <wp:effectExtent l="0" t="0" r="0" b="0"/>
            <wp:docPr id="156042574" name="Picture 2390" descr="Think &amp; Grow Rich: THE 21st CENTURY EDITION">
              <a:hlinkClick xmlns:a="http://schemas.openxmlformats.org/drawingml/2006/main" r:id="rId2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9" descr="Think &amp; Grow Rich: THE 21st CENTURY EDITION">
                      <a:hlinkClick r:id="rId2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A47C2" w14:textId="77777777" w:rsidR="002D54D5" w:rsidRPr="002D54D5" w:rsidRDefault="002D54D5" w:rsidP="002D54D5">
      <w:r w:rsidRPr="002D54D5">
        <w:rPr>
          <w:b/>
          <w:bCs/>
        </w:rPr>
        <w:t xml:space="preserve">Think &amp; Grow Rich: THE 21st CENTURY </w:t>
      </w:r>
      <w:proofErr w:type="spellStart"/>
      <w:r w:rsidRPr="002D54D5">
        <w:rPr>
          <w:b/>
          <w:bCs/>
        </w:rPr>
        <w:t>EDITION</w:t>
      </w:r>
      <w:r w:rsidRPr="002D54D5">
        <w:t>Napoleon</w:t>
      </w:r>
      <w:proofErr w:type="spellEnd"/>
      <w:r w:rsidRPr="002D54D5">
        <w:t xml:space="preserve"> Hill</w:t>
      </w:r>
    </w:p>
    <w:p w14:paraId="7DCFE013" w14:textId="106F0DDB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0F61785F" wp14:editId="541DA5D0">
                <wp:extent cx="304800" cy="304800"/>
                <wp:effectExtent l="0" t="0" r="0" b="0"/>
                <wp:docPr id="1697949039" name="Rectangle 23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0ACD3D" id="Rectangle 23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95385BE" wp14:editId="1A30850D">
                <wp:extent cx="304800" cy="304800"/>
                <wp:effectExtent l="0" t="0" r="0" b="0"/>
                <wp:docPr id="332837760" name="Rectangle 23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449ACC" id="Rectangle 23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43E8A77" wp14:editId="53130056">
                <wp:extent cx="304800" cy="304800"/>
                <wp:effectExtent l="0" t="0" r="0" b="0"/>
                <wp:docPr id="1498644378" name="Rectangle 23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46C458" id="Rectangle 23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E52B2CC" wp14:editId="737BDC6B">
                <wp:extent cx="304800" cy="304800"/>
                <wp:effectExtent l="0" t="0" r="0" b="0"/>
                <wp:docPr id="1489367430" name="Rectangle 23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241152" id="Rectangle 23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5A22575" wp14:editId="1F7197FE">
                <wp:extent cx="304800" cy="304800"/>
                <wp:effectExtent l="0" t="0" r="0" b="0"/>
                <wp:docPr id="950716227" name="Rectangle 23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2A21DE" id="Rectangle 23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883E254" wp14:editId="511ED356">
                <wp:extent cx="304800" cy="304800"/>
                <wp:effectExtent l="0" t="0" r="0" b="0"/>
                <wp:docPr id="2050861770" name="Rectangle 23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AF7325" id="Rectangle 23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68E8EDA" wp14:editId="20C756A8">
                <wp:extent cx="304800" cy="304800"/>
                <wp:effectExtent l="0" t="0" r="0" b="0"/>
                <wp:docPr id="980891814" name="Rectangle 23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7C2EE1" id="Rectangle 23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60B0EF9" wp14:editId="242B29AD">
                <wp:extent cx="304800" cy="304800"/>
                <wp:effectExtent l="0" t="0" r="0" b="0"/>
                <wp:docPr id="935732614" name="Rectangle 23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C46366" id="Rectangle 23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14A2EC4" wp14:editId="376FB78B">
                <wp:extent cx="304800" cy="304800"/>
                <wp:effectExtent l="0" t="0" r="0" b="0"/>
                <wp:docPr id="756258698" name="Rectangle 23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F8A67D" id="Rectangle 23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5F0D38C" wp14:editId="036687EC">
                <wp:extent cx="304800" cy="304800"/>
                <wp:effectExtent l="0" t="0" r="0" b="0"/>
                <wp:docPr id="1609908181" name="Rectangle 23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0092E7" id="Rectangle 23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mc:AlternateContent>
          <mc:Choice Requires="wps">
            <w:drawing>
              <wp:inline distT="0" distB="0" distL="0" distR="0" wp14:anchorId="02F05A22" wp14:editId="38EE1F39">
                <wp:extent cx="304800" cy="304800"/>
                <wp:effectExtent l="0" t="0" r="0" b="0"/>
                <wp:docPr id="739574601" name="Rectangle 23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A19124" id="Rectangle 23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2AD429D2" w14:textId="77777777" w:rsidR="002D54D5" w:rsidRPr="002D54D5" w:rsidRDefault="002D54D5" w:rsidP="002D54D5">
      <w:r w:rsidRPr="002D54D5">
        <w:rPr>
          <w:b/>
          <w:bCs/>
        </w:rPr>
        <w:t>₹119</w:t>
      </w:r>
      <w:r w:rsidRPr="002D54D5">
        <w:t> </w:t>
      </w:r>
      <w:del w:id="110" w:author="Unknown">
        <w:r w:rsidRPr="002D54D5">
          <w:delText>₹199</w:delText>
        </w:r>
      </w:del>
    </w:p>
    <w:p w14:paraId="28552CF1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24%</w:t>
      </w:r>
    </w:p>
    <w:p w14:paraId="66A9D03F" w14:textId="64298502" w:rsidR="002D54D5" w:rsidRPr="002D54D5" w:rsidRDefault="002D54D5" w:rsidP="002D54D5">
      <w:r w:rsidRPr="002D54D5">
        <w:drawing>
          <wp:inline distT="0" distB="0" distL="0" distR="0" wp14:anchorId="59BE8DA3" wp14:editId="7C29A19A">
            <wp:extent cx="1188720" cy="1905000"/>
            <wp:effectExtent l="0" t="0" r="0" b="0"/>
            <wp:docPr id="1625133254" name="Picture 2378" descr="Baby's Very First Noisy Nursery Rhymes">
              <a:hlinkClick xmlns:a="http://schemas.openxmlformats.org/drawingml/2006/main" r:id="rId2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11" descr="Baby's Very First Noisy Nursery Rhymes">
                      <a:hlinkClick r:id="rId2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F1A8" w14:textId="77777777" w:rsidR="002D54D5" w:rsidRPr="002D54D5" w:rsidRDefault="002D54D5" w:rsidP="002D54D5">
      <w:r w:rsidRPr="002D54D5">
        <w:rPr>
          <w:b/>
          <w:bCs/>
        </w:rPr>
        <w:t xml:space="preserve">Baby's Very First Noisy Nursery </w:t>
      </w:r>
      <w:proofErr w:type="spellStart"/>
      <w:r w:rsidRPr="002D54D5">
        <w:rPr>
          <w:b/>
          <w:bCs/>
        </w:rPr>
        <w:t>Rhymes</w:t>
      </w:r>
      <w:r w:rsidRPr="002D54D5">
        <w:t>Stella</w:t>
      </w:r>
      <w:proofErr w:type="spellEnd"/>
      <w:r w:rsidRPr="002D54D5">
        <w:t xml:space="preserve"> Baggott</w:t>
      </w:r>
    </w:p>
    <w:p w14:paraId="6E917BAA" w14:textId="46D36AE5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E4C8466" wp14:editId="4268BACF">
                <wp:extent cx="304800" cy="304800"/>
                <wp:effectExtent l="0" t="0" r="0" b="0"/>
                <wp:docPr id="1990993003" name="Rectangle 2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5EF158" id="Rectangle 23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8803A42" wp14:editId="4AD5B8F7">
                <wp:extent cx="304800" cy="304800"/>
                <wp:effectExtent l="0" t="0" r="0" b="0"/>
                <wp:docPr id="1747486393" name="Rectangle 23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A682EE" id="Rectangle 23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A47E3E5" wp14:editId="0EC27F74">
                <wp:extent cx="304800" cy="304800"/>
                <wp:effectExtent l="0" t="0" r="0" b="0"/>
                <wp:docPr id="1926513806" name="Rectangle 23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5AC9FF" id="Rectangle 23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2FEB3F0" wp14:editId="78C82A3B">
                <wp:extent cx="304800" cy="304800"/>
                <wp:effectExtent l="0" t="0" r="0" b="0"/>
                <wp:docPr id="1997471691" name="Rectangle 2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EF6DB7" id="Rectangle 23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049DFAB" wp14:editId="2FCFAC9F">
                <wp:extent cx="304800" cy="304800"/>
                <wp:effectExtent l="0" t="0" r="0" b="0"/>
                <wp:docPr id="1061484818" name="Rectangle 23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758AB3" id="Rectangle 23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D168905" wp14:editId="7B477152">
                <wp:extent cx="304800" cy="304800"/>
                <wp:effectExtent l="0" t="0" r="0" b="0"/>
                <wp:docPr id="1021932120" name="Rectangle 23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9ADD89" id="Rectangle 23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4938638" wp14:editId="5ED23BF4">
                <wp:extent cx="304800" cy="304800"/>
                <wp:effectExtent l="0" t="0" r="0" b="0"/>
                <wp:docPr id="745434168" name="Rectangle 23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A7B57F" id="Rectangle 23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A90E07E" wp14:editId="7DFEC66F">
                <wp:extent cx="304800" cy="304800"/>
                <wp:effectExtent l="0" t="0" r="0" b="0"/>
                <wp:docPr id="1525293851" name="Rectangle 23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47D4E4" id="Rectangle 23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3012CEC" wp14:editId="159060D9">
                <wp:extent cx="304800" cy="304800"/>
                <wp:effectExtent l="0" t="0" r="0" b="0"/>
                <wp:docPr id="1114938836" name="Rectangle 23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59D296" id="Rectangle 23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F2529FB" wp14:editId="6624CC47">
                <wp:extent cx="304800" cy="304800"/>
                <wp:effectExtent l="0" t="0" r="0" b="0"/>
                <wp:docPr id="1152421352" name="Rectangle 23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FF92BB" id="Rectangle 23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3.2</w:t>
      </w:r>
      <w:r w:rsidRPr="002D54D5">
        <mc:AlternateContent>
          <mc:Choice Requires="wps">
            <w:drawing>
              <wp:inline distT="0" distB="0" distL="0" distR="0" wp14:anchorId="4FC870A1" wp14:editId="4CCCFF08">
                <wp:extent cx="304800" cy="304800"/>
                <wp:effectExtent l="0" t="0" r="0" b="0"/>
                <wp:docPr id="27621677" name="Rectangle 23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1D0486" id="Rectangle 23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5E422D74" w14:textId="77777777" w:rsidR="002D54D5" w:rsidRPr="002D54D5" w:rsidRDefault="002D54D5" w:rsidP="002D54D5">
      <w:r w:rsidRPr="002D54D5">
        <w:rPr>
          <w:b/>
          <w:bCs/>
        </w:rPr>
        <w:t>₹824</w:t>
      </w:r>
      <w:r w:rsidRPr="002D54D5">
        <w:t> </w:t>
      </w:r>
      <w:del w:id="111" w:author="Unknown">
        <w:r w:rsidRPr="002D54D5">
          <w:delText>₹1,084</w:delText>
        </w:r>
      </w:del>
    </w:p>
    <w:p w14:paraId="2BD6AF5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37%</w:t>
      </w:r>
    </w:p>
    <w:p w14:paraId="66120555" w14:textId="2B1364CC" w:rsidR="002D54D5" w:rsidRPr="002D54D5" w:rsidRDefault="002D54D5" w:rsidP="002D54D5">
      <w:r w:rsidRPr="002D54D5">
        <w:lastRenderedPageBreak/>
        <w:drawing>
          <wp:inline distT="0" distB="0" distL="0" distR="0" wp14:anchorId="5795A070" wp14:editId="15244262">
            <wp:extent cx="1905000" cy="2857500"/>
            <wp:effectExtent l="0" t="0" r="0" b="0"/>
            <wp:docPr id="1941315354" name="Picture 2366" descr="The Wonderful Things You Will Be">
              <a:hlinkClick xmlns:a="http://schemas.openxmlformats.org/drawingml/2006/main" r:id="rId2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23" descr="The Wonderful Things You Will Be">
                      <a:hlinkClick r:id="rId2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36E76" w14:textId="77777777" w:rsidR="002D54D5" w:rsidRPr="002D54D5" w:rsidRDefault="002D54D5" w:rsidP="002D54D5">
      <w:r w:rsidRPr="002D54D5">
        <w:rPr>
          <w:b/>
          <w:bCs/>
        </w:rPr>
        <w:t xml:space="preserve">The Wonderful Things You Will </w:t>
      </w:r>
      <w:proofErr w:type="spellStart"/>
      <w:r w:rsidRPr="002D54D5">
        <w:rPr>
          <w:b/>
          <w:bCs/>
        </w:rPr>
        <w:t>Be</w:t>
      </w:r>
      <w:r w:rsidRPr="002D54D5">
        <w:t>Emily</w:t>
      </w:r>
      <w:proofErr w:type="spellEnd"/>
      <w:r w:rsidRPr="002D54D5">
        <w:t xml:space="preserve"> Martin</w:t>
      </w:r>
    </w:p>
    <w:p w14:paraId="6D9183E0" w14:textId="7F536C56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2238BB43" wp14:editId="6A209726">
                <wp:extent cx="304800" cy="304800"/>
                <wp:effectExtent l="0" t="0" r="0" b="0"/>
                <wp:docPr id="1639125919" name="Rectangle 23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FD7BDE" id="Rectangle 23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574B342" wp14:editId="676C61E7">
                <wp:extent cx="304800" cy="304800"/>
                <wp:effectExtent l="0" t="0" r="0" b="0"/>
                <wp:docPr id="693049152" name="Rectangle 23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A8F83E" id="Rectangle 23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90DD47A" wp14:editId="25ECBEB3">
                <wp:extent cx="304800" cy="304800"/>
                <wp:effectExtent l="0" t="0" r="0" b="0"/>
                <wp:docPr id="337371159" name="Rectangle 23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4F23E6" id="Rectangle 23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29D1C92" wp14:editId="4AA82422">
                <wp:extent cx="304800" cy="304800"/>
                <wp:effectExtent l="0" t="0" r="0" b="0"/>
                <wp:docPr id="263071367" name="Rectangle 23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6D3C32" id="Rectangle 23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05DD51F" wp14:editId="7BFB9A48">
                <wp:extent cx="304800" cy="304800"/>
                <wp:effectExtent l="0" t="0" r="0" b="0"/>
                <wp:docPr id="1094931729" name="Rectangle 23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A89962" id="Rectangle 23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AC5D60F" wp14:editId="428EEA20">
                <wp:extent cx="304800" cy="304800"/>
                <wp:effectExtent l="0" t="0" r="0" b="0"/>
                <wp:docPr id="1741911147" name="Rectangle 23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FDDF0A" id="Rectangle 23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2B1E873" wp14:editId="289142CD">
                <wp:extent cx="304800" cy="304800"/>
                <wp:effectExtent l="0" t="0" r="0" b="0"/>
                <wp:docPr id="1804088608" name="Rectangle 23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78CB36" id="Rectangle 23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E2F45F1" wp14:editId="4AB48BB4">
                <wp:extent cx="304800" cy="304800"/>
                <wp:effectExtent l="0" t="0" r="0" b="0"/>
                <wp:docPr id="995488172" name="Rectangle 23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F0ECEB" id="Rectangle 23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69AF0F1" wp14:editId="2EE728CF">
                <wp:extent cx="304800" cy="304800"/>
                <wp:effectExtent l="0" t="0" r="0" b="0"/>
                <wp:docPr id="1247005288" name="Rectangle 23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D53FDA" id="Rectangle 23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119FE7A" wp14:editId="74339613">
                <wp:extent cx="304800" cy="304800"/>
                <wp:effectExtent l="0" t="0" r="0" b="0"/>
                <wp:docPr id="1533148349" name="Rectangle 23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626453" id="Rectangle 23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4.0</w:t>
      </w:r>
      <w:r w:rsidRPr="002D54D5">
        <mc:AlternateContent>
          <mc:Choice Requires="wps">
            <w:drawing>
              <wp:inline distT="0" distB="0" distL="0" distR="0" wp14:anchorId="6D447F9C" wp14:editId="72700641">
                <wp:extent cx="304800" cy="304800"/>
                <wp:effectExtent l="0" t="0" r="0" b="0"/>
                <wp:docPr id="1703751794" name="Rectangle 23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60C091" id="Rectangle 23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027D0E82" w14:textId="77777777" w:rsidR="002D54D5" w:rsidRPr="002D54D5" w:rsidRDefault="002D54D5" w:rsidP="002D54D5">
      <w:r w:rsidRPr="002D54D5">
        <w:rPr>
          <w:b/>
          <w:bCs/>
        </w:rPr>
        <w:t>₹987</w:t>
      </w:r>
      <w:r w:rsidRPr="002D54D5">
        <w:t> </w:t>
      </w:r>
      <w:del w:id="112" w:author="Unknown">
        <w:r w:rsidRPr="002D54D5">
          <w:delText>₹1,566</w:delText>
        </w:r>
      </w:del>
    </w:p>
    <w:p w14:paraId="12A2348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32%</w:t>
      </w:r>
    </w:p>
    <w:p w14:paraId="73C59AFF" w14:textId="03899628" w:rsidR="002D54D5" w:rsidRPr="002D54D5" w:rsidRDefault="002D54D5" w:rsidP="002D54D5">
      <w:r w:rsidRPr="002D54D5">
        <w:drawing>
          <wp:inline distT="0" distB="0" distL="0" distR="0" wp14:anchorId="77E07616" wp14:editId="3DA1CEDC">
            <wp:extent cx="1905000" cy="2857500"/>
            <wp:effectExtent l="0" t="0" r="0" b="0"/>
            <wp:docPr id="348822531" name="Picture 2354" descr="Little Guides to Style">
              <a:hlinkClick xmlns:a="http://schemas.openxmlformats.org/drawingml/2006/main" r:id="rId2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35" descr="Little Guides to Style">
                      <a:hlinkClick r:id="rId2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820D1" w14:textId="77777777" w:rsidR="002D54D5" w:rsidRPr="002D54D5" w:rsidRDefault="002D54D5" w:rsidP="002D54D5">
      <w:r w:rsidRPr="002D54D5">
        <w:rPr>
          <w:b/>
          <w:bCs/>
        </w:rPr>
        <w:t xml:space="preserve">Little Guides to </w:t>
      </w:r>
      <w:proofErr w:type="spellStart"/>
      <w:r w:rsidRPr="002D54D5">
        <w:rPr>
          <w:b/>
          <w:bCs/>
        </w:rPr>
        <w:t>Style</w:t>
      </w:r>
      <w:r w:rsidRPr="002D54D5">
        <w:t>Emma</w:t>
      </w:r>
      <w:proofErr w:type="spellEnd"/>
      <w:r w:rsidRPr="002D54D5">
        <w:t xml:space="preserve"> Baxter-Wright</w:t>
      </w:r>
    </w:p>
    <w:p w14:paraId="446FFF9E" w14:textId="19C42DEC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91F11EA" wp14:editId="06A241D5">
                <wp:extent cx="304800" cy="304800"/>
                <wp:effectExtent l="0" t="0" r="0" b="0"/>
                <wp:docPr id="817944861" name="Rectangle 23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5FDDD0" id="Rectangle 23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7FF3BD0" wp14:editId="12D33C42">
                <wp:extent cx="304800" cy="304800"/>
                <wp:effectExtent l="0" t="0" r="0" b="0"/>
                <wp:docPr id="2143537274" name="Rectangle 23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3422F9" id="Rectangle 23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5A67380" wp14:editId="19F41D15">
                <wp:extent cx="304800" cy="304800"/>
                <wp:effectExtent l="0" t="0" r="0" b="0"/>
                <wp:docPr id="1342394951" name="Rectangle 23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E99349" id="Rectangle 23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DA9E6A4" wp14:editId="5816788C">
                <wp:extent cx="304800" cy="304800"/>
                <wp:effectExtent l="0" t="0" r="0" b="0"/>
                <wp:docPr id="385963108" name="Rectangle 23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64D08B" id="Rectangle 23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A02060F" wp14:editId="103EE7A8">
                <wp:extent cx="304800" cy="304800"/>
                <wp:effectExtent l="0" t="0" r="0" b="0"/>
                <wp:docPr id="1303545433" name="Rectangle 23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46C9AA" id="Rectangle 23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AAF3741" wp14:editId="17F77944">
                <wp:extent cx="304800" cy="304800"/>
                <wp:effectExtent l="0" t="0" r="0" b="0"/>
                <wp:docPr id="624334399" name="Rectangle 23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909A8B" id="Rectangle 23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EE78F3C" wp14:editId="05DC52F4">
                <wp:extent cx="304800" cy="304800"/>
                <wp:effectExtent l="0" t="0" r="0" b="0"/>
                <wp:docPr id="411473803" name="Rectangle 23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DB5858" id="Rectangle 23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46EA360" wp14:editId="244D7738">
                <wp:extent cx="304800" cy="304800"/>
                <wp:effectExtent l="0" t="0" r="0" b="0"/>
                <wp:docPr id="338507708" name="Rectangle 23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F7B465" id="Rectangle 23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37E64A8" wp14:editId="0A6769BF">
                <wp:extent cx="304800" cy="304800"/>
                <wp:effectExtent l="0" t="0" r="0" b="0"/>
                <wp:docPr id="1438517156" name="Rectangle 23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6C1A71" id="Rectangle 23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2E83F25" wp14:editId="631BB248">
                <wp:extent cx="304800" cy="304800"/>
                <wp:effectExtent l="0" t="0" r="0" b="0"/>
                <wp:docPr id="34447384" name="Rectangle 23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74F378" id="Rectangle 23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52CB5E89" wp14:editId="2D29C90B">
                <wp:extent cx="304800" cy="304800"/>
                <wp:effectExtent l="0" t="0" r="0" b="0"/>
                <wp:docPr id="189252295" name="Rectangle 23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2A2036" id="Rectangle 23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17AE1676" w14:textId="77777777" w:rsidR="002D54D5" w:rsidRPr="002D54D5" w:rsidRDefault="002D54D5" w:rsidP="002D54D5">
      <w:r w:rsidRPr="002D54D5">
        <w:rPr>
          <w:b/>
          <w:bCs/>
        </w:rPr>
        <w:t>₹3,845</w:t>
      </w:r>
      <w:r w:rsidRPr="002D54D5">
        <w:t> </w:t>
      </w:r>
      <w:del w:id="113" w:author="Unknown">
        <w:r w:rsidRPr="002D54D5">
          <w:delText>₹5,655</w:delText>
        </w:r>
      </w:del>
    </w:p>
    <w:p w14:paraId="0CA059FA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27%</w:t>
      </w:r>
    </w:p>
    <w:p w14:paraId="7EA88CA1" w14:textId="39DC6497" w:rsidR="002D54D5" w:rsidRPr="002D54D5" w:rsidRDefault="002D54D5" w:rsidP="002D54D5">
      <w:r w:rsidRPr="002D54D5">
        <w:drawing>
          <wp:inline distT="0" distB="0" distL="0" distR="0" wp14:anchorId="5EF67D6B" wp14:editId="3B3D4DBF">
            <wp:extent cx="1905000" cy="2857500"/>
            <wp:effectExtent l="0" t="0" r="0" b="0"/>
            <wp:docPr id="473409172" name="Picture 2342" descr="The Laws of Human Nature">
              <a:hlinkClick xmlns:a="http://schemas.openxmlformats.org/drawingml/2006/main" r:id="rId2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7" descr="The Laws of Human Nature">
                      <a:hlinkClick r:id="rId2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80143" w14:textId="77777777" w:rsidR="002D54D5" w:rsidRPr="002D54D5" w:rsidRDefault="002D54D5" w:rsidP="002D54D5">
      <w:r w:rsidRPr="002D54D5">
        <w:rPr>
          <w:b/>
          <w:bCs/>
        </w:rPr>
        <w:t xml:space="preserve">The Laws of Human </w:t>
      </w:r>
      <w:proofErr w:type="spellStart"/>
      <w:r w:rsidRPr="002D54D5">
        <w:rPr>
          <w:b/>
          <w:bCs/>
        </w:rPr>
        <w:t>Nature</w:t>
      </w:r>
      <w:r w:rsidRPr="002D54D5">
        <w:t>Robert</w:t>
      </w:r>
      <w:proofErr w:type="spellEnd"/>
      <w:r w:rsidRPr="002D54D5">
        <w:t xml:space="preserve"> Greene</w:t>
      </w:r>
    </w:p>
    <w:p w14:paraId="50C53C15" w14:textId="7263A3E0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31364EEF" wp14:editId="3E62E122">
                <wp:extent cx="304800" cy="304800"/>
                <wp:effectExtent l="0" t="0" r="0" b="0"/>
                <wp:docPr id="282944543" name="Rectangle 23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8A40E1" id="Rectangle 23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B7EF13B" wp14:editId="38569420">
                <wp:extent cx="304800" cy="304800"/>
                <wp:effectExtent l="0" t="0" r="0" b="0"/>
                <wp:docPr id="251267894" name="Rectangle 23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B7463A" id="Rectangle 23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FF92613" wp14:editId="0CCF9BEA">
                <wp:extent cx="304800" cy="304800"/>
                <wp:effectExtent l="0" t="0" r="0" b="0"/>
                <wp:docPr id="1255013442" name="Rectangle 23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2C833B" id="Rectangle 23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4365EE0" wp14:editId="61CF4B25">
                <wp:extent cx="304800" cy="304800"/>
                <wp:effectExtent l="0" t="0" r="0" b="0"/>
                <wp:docPr id="1846895143" name="Rectangle 23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860E3D" id="Rectangle 23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4E28527" wp14:editId="1111428E">
                <wp:extent cx="304800" cy="304800"/>
                <wp:effectExtent l="0" t="0" r="0" b="0"/>
                <wp:docPr id="1478370752" name="Rectangle 23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171B0D" id="Rectangle 23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11AF17A" wp14:editId="1FEDA153">
                <wp:extent cx="304800" cy="304800"/>
                <wp:effectExtent l="0" t="0" r="0" b="0"/>
                <wp:docPr id="1326482593" name="Rectangle 23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51AE6F" id="Rectangle 23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1AE93AA" wp14:editId="2C92DD43">
                <wp:extent cx="304800" cy="304800"/>
                <wp:effectExtent l="0" t="0" r="0" b="0"/>
                <wp:docPr id="1270458065" name="Rectangle 23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9DEB84" id="Rectangle 23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1639907" wp14:editId="75232831">
                <wp:extent cx="304800" cy="304800"/>
                <wp:effectExtent l="0" t="0" r="0" b="0"/>
                <wp:docPr id="1132906609" name="Rectangle 23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A3B9C6" id="Rectangle 23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4F28B32" wp14:editId="4D4C051C">
                <wp:extent cx="304800" cy="304800"/>
                <wp:effectExtent l="0" t="0" r="0" b="0"/>
                <wp:docPr id="892254766" name="Rectangle 23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4ECE47" id="Rectangle 23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7D2B4FD" wp14:editId="1946F87B">
                <wp:extent cx="304800" cy="304800"/>
                <wp:effectExtent l="0" t="0" r="0" b="0"/>
                <wp:docPr id="17216622" name="Rectangle 23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4B4264" id="Rectangle 23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399EDC2D" w14:textId="77777777" w:rsidR="002D54D5" w:rsidRPr="002D54D5" w:rsidRDefault="002D54D5" w:rsidP="002D54D5">
      <w:r w:rsidRPr="002D54D5">
        <w:rPr>
          <w:b/>
          <w:bCs/>
        </w:rPr>
        <w:t>₹1,588</w:t>
      </w:r>
      <w:r w:rsidRPr="002D54D5">
        <w:t> </w:t>
      </w:r>
      <w:del w:id="114" w:author="Unknown">
        <w:r w:rsidRPr="002D54D5">
          <w:delText>₹2,175</w:delText>
        </w:r>
      </w:del>
    </w:p>
    <w:p w14:paraId="1E718F6E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28%</w:t>
      </w:r>
    </w:p>
    <w:p w14:paraId="059823B7" w14:textId="4DE0D828" w:rsidR="002D54D5" w:rsidRPr="002D54D5" w:rsidRDefault="002D54D5" w:rsidP="002D54D5">
      <w:r w:rsidRPr="002D54D5">
        <w:drawing>
          <wp:inline distT="0" distB="0" distL="0" distR="0" wp14:anchorId="39760DC0" wp14:editId="7AD4B997">
            <wp:extent cx="1905000" cy="2857500"/>
            <wp:effectExtent l="0" t="0" r="0" b="0"/>
            <wp:docPr id="908636568" name="Picture 2331" descr="Poor Charlie's Almanack">
              <a:hlinkClick xmlns:a="http://schemas.openxmlformats.org/drawingml/2006/main" r:id="rId2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58" descr="Poor Charlie's Almanack">
                      <a:hlinkClick r:id="rId2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D229" w14:textId="77777777" w:rsidR="002D54D5" w:rsidRPr="002D54D5" w:rsidRDefault="002D54D5" w:rsidP="002D54D5">
      <w:r w:rsidRPr="002D54D5">
        <w:rPr>
          <w:b/>
          <w:bCs/>
        </w:rPr>
        <w:t xml:space="preserve">Poor Charlie's </w:t>
      </w:r>
      <w:proofErr w:type="spellStart"/>
      <w:r w:rsidRPr="002D54D5">
        <w:rPr>
          <w:b/>
          <w:bCs/>
        </w:rPr>
        <w:t>Almanack</w:t>
      </w:r>
      <w:r w:rsidRPr="002D54D5">
        <w:t>Charles</w:t>
      </w:r>
      <w:proofErr w:type="spellEnd"/>
      <w:r w:rsidRPr="002D54D5">
        <w:t xml:space="preserve"> T. Munger</w:t>
      </w:r>
    </w:p>
    <w:p w14:paraId="3FF14EF4" w14:textId="489E3EA5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00FA4F4D" wp14:editId="1D9DC513">
                <wp:extent cx="304800" cy="304800"/>
                <wp:effectExtent l="0" t="0" r="0" b="0"/>
                <wp:docPr id="545262500" name="Rectangle 23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76EC44" id="Rectangle 23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DC0FA91" wp14:editId="716A3AD1">
                <wp:extent cx="304800" cy="304800"/>
                <wp:effectExtent l="0" t="0" r="0" b="0"/>
                <wp:docPr id="1129492840" name="Rectangle 23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265F9E" id="Rectangle 23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F594BFF" wp14:editId="0F4EE6B2">
                <wp:extent cx="304800" cy="304800"/>
                <wp:effectExtent l="0" t="0" r="0" b="0"/>
                <wp:docPr id="1292114973" name="Rectangle 23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0EB032" id="Rectangle 23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FC520E8" wp14:editId="5E3CA611">
                <wp:extent cx="304800" cy="304800"/>
                <wp:effectExtent l="0" t="0" r="0" b="0"/>
                <wp:docPr id="1556959590" name="Rectangle 23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9898A3" id="Rectangle 23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88C4D5D" wp14:editId="79291082">
                <wp:extent cx="304800" cy="304800"/>
                <wp:effectExtent l="0" t="0" r="0" b="0"/>
                <wp:docPr id="860262873" name="Rectangle 23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49DFE0" id="Rectangle 23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980F2BB" wp14:editId="1B8969A4">
                <wp:extent cx="304800" cy="304800"/>
                <wp:effectExtent l="0" t="0" r="0" b="0"/>
                <wp:docPr id="1384347312" name="Rectangle 23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225EFC" id="Rectangle 23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2ECB2D9" wp14:editId="47F01AA0">
                <wp:extent cx="304800" cy="304800"/>
                <wp:effectExtent l="0" t="0" r="0" b="0"/>
                <wp:docPr id="1787128169" name="Rectangle 23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C24D82" id="Rectangle 23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D95EA2C" wp14:editId="058C847F">
                <wp:extent cx="304800" cy="304800"/>
                <wp:effectExtent l="0" t="0" r="0" b="0"/>
                <wp:docPr id="619000172" name="Rectangle 23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510EB4" id="Rectangle 23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B4594CB" wp14:editId="06C9C4EF">
                <wp:extent cx="304800" cy="304800"/>
                <wp:effectExtent l="0" t="0" r="0" b="0"/>
                <wp:docPr id="702652919" name="Rectangle 23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5E3F18" id="Rectangle 23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769FE7F" wp14:editId="6BC52C5F">
                <wp:extent cx="304800" cy="304800"/>
                <wp:effectExtent l="0" t="0" r="0" b="0"/>
                <wp:docPr id="36812441" name="Rectangle 23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0185CA" id="Rectangle 23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2855244E" wp14:editId="33338EAD">
                <wp:extent cx="304800" cy="304800"/>
                <wp:effectExtent l="0" t="0" r="0" b="0"/>
                <wp:docPr id="139906276" name="Rectangle 23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21F649" id="Rectangle 23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276EBB3D" w14:textId="77777777" w:rsidR="002D54D5" w:rsidRPr="002D54D5" w:rsidRDefault="002D54D5" w:rsidP="002D54D5">
      <w:r w:rsidRPr="002D54D5">
        <w:rPr>
          <w:b/>
          <w:bCs/>
        </w:rPr>
        <w:lastRenderedPageBreak/>
        <w:t>₹1,799</w:t>
      </w:r>
      <w:r w:rsidRPr="002D54D5">
        <w:t> </w:t>
      </w:r>
      <w:del w:id="115" w:author="Unknown">
        <w:r w:rsidRPr="002D54D5">
          <w:delText>₹2,499</w:delText>
        </w:r>
      </w:del>
    </w:p>
    <w:p w14:paraId="5E11C968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6B688819" w14:textId="7A42B1C7" w:rsidR="002D54D5" w:rsidRPr="002D54D5" w:rsidRDefault="002D54D5" w:rsidP="002D54D5">
      <w:r w:rsidRPr="002D54D5">
        <w:drawing>
          <wp:inline distT="0" distB="0" distL="0" distR="0" wp14:anchorId="655E99D4" wp14:editId="7C76F284">
            <wp:extent cx="1905000" cy="2857500"/>
            <wp:effectExtent l="0" t="0" r="0" b="0"/>
            <wp:docPr id="471046531" name="Picture 2319" descr="12 Rules for Life">
              <a:hlinkClick xmlns:a="http://schemas.openxmlformats.org/drawingml/2006/main" r:id="rId2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70" descr="12 Rules for Life">
                      <a:hlinkClick r:id="rId2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A27D0" w14:textId="77777777" w:rsidR="002D54D5" w:rsidRPr="002D54D5" w:rsidRDefault="002D54D5" w:rsidP="002D54D5">
      <w:r w:rsidRPr="002D54D5">
        <w:rPr>
          <w:b/>
          <w:bCs/>
        </w:rPr>
        <w:t xml:space="preserve">12 Rules for </w:t>
      </w:r>
      <w:proofErr w:type="spellStart"/>
      <w:r w:rsidRPr="002D54D5">
        <w:rPr>
          <w:b/>
          <w:bCs/>
        </w:rPr>
        <w:t>Life</w:t>
      </w:r>
      <w:r w:rsidRPr="002D54D5">
        <w:t>Jordan</w:t>
      </w:r>
      <w:proofErr w:type="spellEnd"/>
      <w:r w:rsidRPr="002D54D5">
        <w:t xml:space="preserve"> B. Peterson</w:t>
      </w:r>
    </w:p>
    <w:p w14:paraId="66160C6F" w14:textId="7D1E06CD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9403D84" wp14:editId="3A26C9F1">
                <wp:extent cx="304800" cy="304800"/>
                <wp:effectExtent l="0" t="0" r="0" b="0"/>
                <wp:docPr id="2036524273" name="Rectangle 23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F1AED0" id="Rectangle 23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084F98C" wp14:editId="4569F344">
                <wp:extent cx="304800" cy="304800"/>
                <wp:effectExtent l="0" t="0" r="0" b="0"/>
                <wp:docPr id="526348111" name="Rectangle 2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263C39" id="Rectangle 23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8664ECA" wp14:editId="590E7938">
                <wp:extent cx="304800" cy="304800"/>
                <wp:effectExtent l="0" t="0" r="0" b="0"/>
                <wp:docPr id="1577066290" name="Rectangle 23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7B6DB7" id="Rectangle 23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7E9A0E9" wp14:editId="15FFBEC5">
                <wp:extent cx="304800" cy="304800"/>
                <wp:effectExtent l="0" t="0" r="0" b="0"/>
                <wp:docPr id="896926752" name="Rectangle 2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209461" id="Rectangle 23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8CEB222" wp14:editId="18AC4CFA">
                <wp:extent cx="304800" cy="304800"/>
                <wp:effectExtent l="0" t="0" r="0" b="0"/>
                <wp:docPr id="141543360" name="Rectangle 23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691DD8" id="Rectangle 23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C9491A1" wp14:editId="1AB17629">
                <wp:extent cx="304800" cy="304800"/>
                <wp:effectExtent l="0" t="0" r="0" b="0"/>
                <wp:docPr id="580165407" name="Rectangle 23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127898" id="Rectangle 23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AA387B6" wp14:editId="7F349927">
                <wp:extent cx="304800" cy="304800"/>
                <wp:effectExtent l="0" t="0" r="0" b="0"/>
                <wp:docPr id="694955402" name="Rectangle 23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9DC838" id="Rectangle 23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E9A09C3" wp14:editId="11BF25A8">
                <wp:extent cx="304800" cy="304800"/>
                <wp:effectExtent l="0" t="0" r="0" b="0"/>
                <wp:docPr id="1046573629" name="Rectangle 23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B28A88" id="Rectangle 23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67563F8" wp14:editId="35FF580F">
                <wp:extent cx="304800" cy="304800"/>
                <wp:effectExtent l="0" t="0" r="0" b="0"/>
                <wp:docPr id="1907871416" name="Rectangle 23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81082B" id="Rectangle 23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088EAAC" wp14:editId="25D48BBD">
                <wp:extent cx="304800" cy="304800"/>
                <wp:effectExtent l="0" t="0" r="0" b="0"/>
                <wp:docPr id="1541387143" name="Rectangle 23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DB23C3" id="Rectangle 23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mc:AlternateContent>
          <mc:Choice Requires="wps">
            <w:drawing>
              <wp:inline distT="0" distB="0" distL="0" distR="0" wp14:anchorId="2F9FB090" wp14:editId="4D2D44E7">
                <wp:extent cx="304800" cy="304800"/>
                <wp:effectExtent l="0" t="0" r="0" b="0"/>
                <wp:docPr id="672377547" name="Rectangle 23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738363" id="Rectangle 23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(10)</w:t>
      </w:r>
    </w:p>
    <w:p w14:paraId="76E7EF2A" w14:textId="77777777" w:rsidR="002D54D5" w:rsidRPr="002D54D5" w:rsidRDefault="002D54D5" w:rsidP="002D54D5">
      <w:r w:rsidRPr="002D54D5">
        <w:rPr>
          <w:b/>
          <w:bCs/>
        </w:rPr>
        <w:t>₹489</w:t>
      </w:r>
      <w:r w:rsidRPr="002D54D5">
        <w:t> </w:t>
      </w:r>
      <w:del w:id="116" w:author="Unknown">
        <w:r w:rsidRPr="002D54D5">
          <w:delText>₹699</w:delText>
        </w:r>
      </w:del>
    </w:p>
    <w:p w14:paraId="3ACF0D3A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35%</w:t>
      </w:r>
    </w:p>
    <w:p w14:paraId="343B445C" w14:textId="516157F3" w:rsidR="002D54D5" w:rsidRPr="002D54D5" w:rsidRDefault="002D54D5" w:rsidP="002D54D5">
      <w:r w:rsidRPr="002D54D5">
        <w:drawing>
          <wp:inline distT="0" distB="0" distL="0" distR="0" wp14:anchorId="1C454341" wp14:editId="71D69D66">
            <wp:extent cx="1905000" cy="2857500"/>
            <wp:effectExtent l="0" t="0" r="0" b="0"/>
            <wp:docPr id="817123726" name="Picture 2307" descr="Good Girl, Bad Blood">
              <a:hlinkClick xmlns:a="http://schemas.openxmlformats.org/drawingml/2006/main" r:id="rId2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2" descr="Good Girl, Bad Blood">
                      <a:hlinkClick r:id="rId2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A528A" w14:textId="77777777" w:rsidR="002D54D5" w:rsidRPr="002D54D5" w:rsidRDefault="002D54D5" w:rsidP="002D54D5">
      <w:r w:rsidRPr="002D54D5">
        <w:rPr>
          <w:b/>
          <w:bCs/>
        </w:rPr>
        <w:t xml:space="preserve">Good Girl, Bad </w:t>
      </w:r>
      <w:proofErr w:type="spellStart"/>
      <w:r w:rsidRPr="002D54D5">
        <w:rPr>
          <w:b/>
          <w:bCs/>
        </w:rPr>
        <w:t>Blood</w:t>
      </w:r>
      <w:r w:rsidRPr="002D54D5">
        <w:t>Holly</w:t>
      </w:r>
      <w:proofErr w:type="spellEnd"/>
      <w:r w:rsidRPr="002D54D5">
        <w:t xml:space="preserve"> Jackson</w:t>
      </w:r>
    </w:p>
    <w:p w14:paraId="66FD5F28" w14:textId="13F83558" w:rsidR="002D54D5" w:rsidRPr="002D54D5" w:rsidRDefault="002D54D5" w:rsidP="002D54D5">
      <w:r w:rsidRPr="002D54D5">
        <w:lastRenderedPageBreak/>
        <mc:AlternateContent>
          <mc:Choice Requires="wps">
            <w:drawing>
              <wp:inline distT="0" distB="0" distL="0" distR="0" wp14:anchorId="2831DE45" wp14:editId="79DFA635">
                <wp:extent cx="304800" cy="304800"/>
                <wp:effectExtent l="0" t="0" r="0" b="0"/>
                <wp:docPr id="1045093656" name="Rectangle 23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891CF1" id="Rectangle 23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C28C5C0" wp14:editId="08CE7F83">
                <wp:extent cx="304800" cy="304800"/>
                <wp:effectExtent l="0" t="0" r="0" b="0"/>
                <wp:docPr id="1528063556" name="Rectangle 23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2A1F8F" id="Rectangle 23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3371191" wp14:editId="3FF22B8E">
                <wp:extent cx="304800" cy="304800"/>
                <wp:effectExtent l="0" t="0" r="0" b="0"/>
                <wp:docPr id="229869913" name="Rectangle 23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2A40A3" id="Rectangle 23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2A9D811" wp14:editId="24A4B668">
                <wp:extent cx="304800" cy="304800"/>
                <wp:effectExtent l="0" t="0" r="0" b="0"/>
                <wp:docPr id="617206904" name="Rectangle 23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7E6577" id="Rectangle 23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8D2EFB2" wp14:editId="1701027D">
                <wp:extent cx="304800" cy="304800"/>
                <wp:effectExtent l="0" t="0" r="0" b="0"/>
                <wp:docPr id="930937077" name="Rectangle 23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DB9CDC" id="Rectangle 23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F42729B" wp14:editId="417DAD81">
                <wp:extent cx="304800" cy="304800"/>
                <wp:effectExtent l="0" t="0" r="0" b="0"/>
                <wp:docPr id="1727838611" name="Rectangle 23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E9CC94" id="Rectangle 23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3337037" wp14:editId="0D73107D">
                <wp:extent cx="304800" cy="304800"/>
                <wp:effectExtent l="0" t="0" r="0" b="0"/>
                <wp:docPr id="2061438254" name="Rectangle 23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E77F3A" id="Rectangle 23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764A189" wp14:editId="5159E987">
                <wp:extent cx="304800" cy="304800"/>
                <wp:effectExtent l="0" t="0" r="0" b="0"/>
                <wp:docPr id="1748340531" name="Rectangle 22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A73E0E" id="Rectangle 22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A95B70C" wp14:editId="57155AD0">
                <wp:extent cx="304800" cy="304800"/>
                <wp:effectExtent l="0" t="0" r="0" b="0"/>
                <wp:docPr id="134148661" name="Rectangle 22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00D0D7" id="Rectangle 22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C9C1CA1" wp14:editId="4BFCCB9C">
                <wp:extent cx="304800" cy="304800"/>
                <wp:effectExtent l="0" t="0" r="0" b="0"/>
                <wp:docPr id="852849742" name="Rectangle 22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19D402" id="Rectangle 22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mc:AlternateContent>
          <mc:Choice Requires="wps">
            <w:drawing>
              <wp:inline distT="0" distB="0" distL="0" distR="0" wp14:anchorId="2C031B17" wp14:editId="39225947">
                <wp:extent cx="304800" cy="304800"/>
                <wp:effectExtent l="0" t="0" r="0" b="0"/>
                <wp:docPr id="1340386455" name="Rectangle 22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F2C3CD" id="Rectangle 22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2138785F" w14:textId="77777777" w:rsidR="002D54D5" w:rsidRPr="002D54D5" w:rsidRDefault="002D54D5" w:rsidP="002D54D5">
      <w:r w:rsidRPr="002D54D5">
        <w:rPr>
          <w:b/>
          <w:bCs/>
        </w:rPr>
        <w:t>₹324</w:t>
      </w:r>
      <w:r w:rsidRPr="002D54D5">
        <w:t> </w:t>
      </w:r>
      <w:del w:id="117" w:author="Unknown">
        <w:r w:rsidRPr="002D54D5">
          <w:delText>₹499</w:delText>
        </w:r>
      </w:del>
    </w:p>
    <w:p w14:paraId="0E6E8B2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21%</w:t>
      </w:r>
    </w:p>
    <w:p w14:paraId="41DC8127" w14:textId="50C487B0" w:rsidR="002D54D5" w:rsidRPr="002D54D5" w:rsidRDefault="002D54D5" w:rsidP="002D54D5">
      <w:r w:rsidRPr="002D54D5">
        <w:drawing>
          <wp:inline distT="0" distB="0" distL="0" distR="0" wp14:anchorId="0E330997" wp14:editId="70964AE8">
            <wp:extent cx="1905000" cy="2857500"/>
            <wp:effectExtent l="0" t="0" r="0" b="0"/>
            <wp:docPr id="1905833141" name="Picture 2295" descr="Read Write Inc. Home: Phonics Flashcards">
              <a:hlinkClick xmlns:a="http://schemas.openxmlformats.org/drawingml/2006/main" r:id="rId2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94" descr="Read Write Inc. Home: Phonics Flashcards">
                      <a:hlinkClick r:id="rId2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7AED" w14:textId="77777777" w:rsidR="002D54D5" w:rsidRPr="002D54D5" w:rsidRDefault="002D54D5" w:rsidP="002D54D5">
      <w:r w:rsidRPr="002D54D5">
        <w:rPr>
          <w:b/>
          <w:bCs/>
        </w:rPr>
        <w:t xml:space="preserve">Read Write Inc. Home: Phonics </w:t>
      </w:r>
      <w:proofErr w:type="spellStart"/>
      <w:r w:rsidRPr="002D54D5">
        <w:rPr>
          <w:b/>
          <w:bCs/>
        </w:rPr>
        <w:t>Flashcards</w:t>
      </w:r>
      <w:r w:rsidRPr="002D54D5">
        <w:t>Tim</w:t>
      </w:r>
      <w:proofErr w:type="spellEnd"/>
      <w:r w:rsidRPr="002D54D5">
        <w:t xml:space="preserve"> Archbold</w:t>
      </w:r>
    </w:p>
    <w:p w14:paraId="749FB40E" w14:textId="7B73F48F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57039D3A" wp14:editId="584573AF">
                <wp:extent cx="304800" cy="304800"/>
                <wp:effectExtent l="0" t="0" r="0" b="0"/>
                <wp:docPr id="1862998583" name="Rectangle 22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FAD86F" id="Rectangle 22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0B39CD3" wp14:editId="0C44A799">
                <wp:extent cx="304800" cy="304800"/>
                <wp:effectExtent l="0" t="0" r="0" b="0"/>
                <wp:docPr id="208500671" name="Rectangle 22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B970D2" id="Rectangle 22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59433ED" wp14:editId="315F67E2">
                <wp:extent cx="304800" cy="304800"/>
                <wp:effectExtent l="0" t="0" r="0" b="0"/>
                <wp:docPr id="1209460446" name="Rectangle 22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68F071" id="Rectangle 22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198ECCD" wp14:editId="114EEED0">
                <wp:extent cx="304800" cy="304800"/>
                <wp:effectExtent l="0" t="0" r="0" b="0"/>
                <wp:docPr id="229208174" name="Rectangle 22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0DEA51" id="Rectangle 22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2C16F48" wp14:editId="5D981A08">
                <wp:extent cx="304800" cy="304800"/>
                <wp:effectExtent l="0" t="0" r="0" b="0"/>
                <wp:docPr id="694880826" name="Rectangle 22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8869F1" id="Rectangle 22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1D6EBD6" wp14:editId="33DFE8FB">
                <wp:extent cx="304800" cy="304800"/>
                <wp:effectExtent l="0" t="0" r="0" b="0"/>
                <wp:docPr id="656899329" name="Rectangle 2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094B92" id="Rectangle 22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D221993" wp14:editId="0473AF59">
                <wp:extent cx="304800" cy="304800"/>
                <wp:effectExtent l="0" t="0" r="0" b="0"/>
                <wp:docPr id="697771665" name="Rectangle 22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2A44A4" id="Rectangle 22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03C1C62" wp14:editId="198C10C0">
                <wp:extent cx="304800" cy="304800"/>
                <wp:effectExtent l="0" t="0" r="0" b="0"/>
                <wp:docPr id="1264701125" name="Rectangle 22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E7EFFB" id="Rectangle 22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D19985E" wp14:editId="7F2B646E">
                <wp:extent cx="304800" cy="304800"/>
                <wp:effectExtent l="0" t="0" r="0" b="0"/>
                <wp:docPr id="1590984087" name="Rectangle 22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D96C23" id="Rectangle 22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9F733E7" wp14:editId="575F3281">
                <wp:extent cx="304800" cy="304800"/>
                <wp:effectExtent l="0" t="0" r="0" b="0"/>
                <wp:docPr id="1198343702" name="Rectangle 22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9B01DA" id="Rectangle 22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mc:AlternateContent>
          <mc:Choice Requires="wps">
            <w:drawing>
              <wp:inline distT="0" distB="0" distL="0" distR="0" wp14:anchorId="3B8EF205" wp14:editId="2C6FB560">
                <wp:extent cx="304800" cy="304800"/>
                <wp:effectExtent l="0" t="0" r="0" b="0"/>
                <wp:docPr id="870526302" name="Rectangle 22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C0610E" id="Rectangle 22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2DCB74BF" w14:textId="77777777" w:rsidR="002D54D5" w:rsidRPr="002D54D5" w:rsidRDefault="002D54D5" w:rsidP="002D54D5">
      <w:r w:rsidRPr="002D54D5">
        <w:rPr>
          <w:b/>
          <w:bCs/>
        </w:rPr>
        <w:t>₹650</w:t>
      </w:r>
      <w:r w:rsidRPr="002D54D5">
        <w:t> </w:t>
      </w:r>
      <w:del w:id="118" w:author="Unknown">
        <w:r w:rsidRPr="002D54D5">
          <w:delText>₹823</w:delText>
        </w:r>
      </w:del>
    </w:p>
    <w:p w14:paraId="714AA05F" w14:textId="4192EBD4" w:rsidR="002D54D5" w:rsidRPr="002D54D5" w:rsidRDefault="002D54D5" w:rsidP="002D54D5">
      <w:r w:rsidRPr="002D54D5">
        <w:drawing>
          <wp:inline distT="0" distB="0" distL="0" distR="0" wp14:anchorId="75E78021" wp14:editId="077228C6">
            <wp:extent cx="1905000" cy="2857500"/>
            <wp:effectExtent l="0" t="0" r="0" b="0"/>
            <wp:docPr id="1047827897" name="Picture 2283" descr="Pearson Edexcel International GCSE (9-1) Business Student Book">
              <a:hlinkClick xmlns:a="http://schemas.openxmlformats.org/drawingml/2006/main" r:id="rId2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06" descr="Pearson Edexcel International GCSE (9-1) Business Student Book">
                      <a:hlinkClick r:id="rId2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7464F" w14:textId="77777777" w:rsidR="002D54D5" w:rsidRPr="002D54D5" w:rsidRDefault="002D54D5" w:rsidP="002D54D5">
      <w:r w:rsidRPr="002D54D5">
        <w:rPr>
          <w:b/>
          <w:bCs/>
        </w:rPr>
        <w:t xml:space="preserve">Pearson Edexcel International GCSE (9-1) Business Student </w:t>
      </w:r>
      <w:proofErr w:type="spellStart"/>
      <w:r w:rsidRPr="002D54D5">
        <w:rPr>
          <w:b/>
          <w:bCs/>
        </w:rPr>
        <w:t>Book</w:t>
      </w:r>
      <w:r w:rsidRPr="002D54D5">
        <w:t>Rob</w:t>
      </w:r>
      <w:proofErr w:type="spellEnd"/>
      <w:r w:rsidRPr="002D54D5">
        <w:t xml:space="preserve"> Jones</w:t>
      </w:r>
    </w:p>
    <w:p w14:paraId="675130D2" w14:textId="39680423" w:rsidR="002D54D5" w:rsidRPr="002D54D5" w:rsidRDefault="002D54D5" w:rsidP="002D54D5">
      <w:r w:rsidRPr="002D54D5">
        <w:lastRenderedPageBreak/>
        <mc:AlternateContent>
          <mc:Choice Requires="wps">
            <w:drawing>
              <wp:inline distT="0" distB="0" distL="0" distR="0" wp14:anchorId="4D2B7BC8" wp14:editId="4B0C7EC4">
                <wp:extent cx="304800" cy="304800"/>
                <wp:effectExtent l="0" t="0" r="0" b="0"/>
                <wp:docPr id="1760102627" name="Rectangle 22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6BEC22" id="Rectangle 22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83882FF" wp14:editId="1AA1EA64">
                <wp:extent cx="304800" cy="304800"/>
                <wp:effectExtent l="0" t="0" r="0" b="0"/>
                <wp:docPr id="1014451038" name="Rectangle 22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B59878" id="Rectangle 22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B063439" wp14:editId="321A5824">
                <wp:extent cx="304800" cy="304800"/>
                <wp:effectExtent l="0" t="0" r="0" b="0"/>
                <wp:docPr id="1086839766" name="Rectangle 22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2FFF08" id="Rectangle 22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80E4267" wp14:editId="1CB59F3D">
                <wp:extent cx="304800" cy="304800"/>
                <wp:effectExtent l="0" t="0" r="0" b="0"/>
                <wp:docPr id="1302918600" name="Rectangle 22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C492A7" id="Rectangle 22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6163F22" wp14:editId="50BBA4AF">
                <wp:extent cx="304800" cy="304800"/>
                <wp:effectExtent l="0" t="0" r="0" b="0"/>
                <wp:docPr id="1036769222" name="Rectangle 22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CD317F" id="Rectangle 22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E80F3C2" wp14:editId="18E58976">
                <wp:extent cx="304800" cy="304800"/>
                <wp:effectExtent l="0" t="0" r="0" b="0"/>
                <wp:docPr id="1891451169" name="Rectangle 22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76AB32" id="Rectangle 22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41455B5" wp14:editId="78A7EE9E">
                <wp:extent cx="304800" cy="304800"/>
                <wp:effectExtent l="0" t="0" r="0" b="0"/>
                <wp:docPr id="755180497" name="Rectangle 22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AB5CEC" id="Rectangle 22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B28E0E4" wp14:editId="57784E4B">
                <wp:extent cx="304800" cy="304800"/>
                <wp:effectExtent l="0" t="0" r="0" b="0"/>
                <wp:docPr id="1930809524" name="Rectangle 22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458B4C" id="Rectangle 22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A484007" wp14:editId="3CC4BF94">
                <wp:extent cx="304800" cy="304800"/>
                <wp:effectExtent l="0" t="0" r="0" b="0"/>
                <wp:docPr id="1234724145" name="Rectangle 22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781FE8" id="Rectangle 22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0CD250A" wp14:editId="7CD5724D">
                <wp:extent cx="304800" cy="304800"/>
                <wp:effectExtent l="0" t="0" r="0" b="0"/>
                <wp:docPr id="1719770858" name="Rectangle 22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CE5F7D" id="Rectangle 22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3.5</w:t>
      </w:r>
      <w:r w:rsidRPr="002D54D5">
        <mc:AlternateContent>
          <mc:Choice Requires="wps">
            <w:drawing>
              <wp:inline distT="0" distB="0" distL="0" distR="0" wp14:anchorId="5912919A" wp14:editId="07A9C3E5">
                <wp:extent cx="304800" cy="304800"/>
                <wp:effectExtent l="0" t="0" r="0" b="0"/>
                <wp:docPr id="830248808" name="Rectangle 22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5FFC96" id="Rectangle 22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(2)</w:t>
      </w:r>
    </w:p>
    <w:p w14:paraId="30CAC640" w14:textId="77777777" w:rsidR="002D54D5" w:rsidRPr="002D54D5" w:rsidRDefault="002D54D5" w:rsidP="002D54D5">
      <w:r w:rsidRPr="002D54D5">
        <w:rPr>
          <w:b/>
          <w:bCs/>
        </w:rPr>
        <w:t>₹3,097</w:t>
      </w:r>
    </w:p>
    <w:p w14:paraId="6E24568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20%</w:t>
      </w:r>
    </w:p>
    <w:p w14:paraId="031915C6" w14:textId="1F94B3A1" w:rsidR="002D54D5" w:rsidRPr="002D54D5" w:rsidRDefault="002D54D5" w:rsidP="002D54D5">
      <w:r w:rsidRPr="002D54D5">
        <w:drawing>
          <wp:inline distT="0" distB="0" distL="0" distR="0" wp14:anchorId="386897CA" wp14:editId="02DAD11B">
            <wp:extent cx="1905000" cy="2857500"/>
            <wp:effectExtent l="0" t="0" r="0" b="0"/>
            <wp:docPr id="693344154" name="Picture 2271" descr="2025 Cfa Program Curriculum Level I Box Set">
              <a:hlinkClick xmlns:a="http://schemas.openxmlformats.org/drawingml/2006/main" r:id="rId2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18" descr="2025 Cfa Program Curriculum Level I Box Set">
                      <a:hlinkClick r:id="rId2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50965" w14:textId="77777777" w:rsidR="002D54D5" w:rsidRPr="002D54D5" w:rsidRDefault="002D54D5" w:rsidP="002D54D5">
      <w:r w:rsidRPr="002D54D5">
        <w:rPr>
          <w:b/>
          <w:bCs/>
        </w:rPr>
        <w:t xml:space="preserve">2025 </w:t>
      </w:r>
      <w:proofErr w:type="spellStart"/>
      <w:r w:rsidRPr="002D54D5">
        <w:rPr>
          <w:b/>
          <w:bCs/>
        </w:rPr>
        <w:t>Cfa</w:t>
      </w:r>
      <w:proofErr w:type="spellEnd"/>
      <w:r w:rsidRPr="002D54D5">
        <w:rPr>
          <w:b/>
          <w:bCs/>
        </w:rPr>
        <w:t xml:space="preserve"> Program Curriculum Level I Box </w:t>
      </w:r>
      <w:proofErr w:type="spellStart"/>
      <w:r w:rsidRPr="002D54D5">
        <w:rPr>
          <w:b/>
          <w:bCs/>
        </w:rPr>
        <w:t>Set</w:t>
      </w:r>
      <w:r w:rsidRPr="002D54D5">
        <w:t>CFA</w:t>
      </w:r>
      <w:proofErr w:type="spellEnd"/>
      <w:r w:rsidRPr="002D54D5">
        <w:t xml:space="preserve"> INSTITUTE</w:t>
      </w:r>
    </w:p>
    <w:p w14:paraId="632657EF" w14:textId="60D73F8C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1F93F355" wp14:editId="6FE5E035">
                <wp:extent cx="304800" cy="304800"/>
                <wp:effectExtent l="0" t="0" r="0" b="0"/>
                <wp:docPr id="246636168" name="Rectangle 22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53D177" id="Rectangle 22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9EABA48" wp14:editId="79BE9BAA">
                <wp:extent cx="304800" cy="304800"/>
                <wp:effectExtent l="0" t="0" r="0" b="0"/>
                <wp:docPr id="1478503806" name="Rectangle 22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EAA34F" id="Rectangle 22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CF90AB1" wp14:editId="711463F8">
                <wp:extent cx="304800" cy="304800"/>
                <wp:effectExtent l="0" t="0" r="0" b="0"/>
                <wp:docPr id="800283945" name="Rectangle 22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1CCC90" id="Rectangle 22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91BD40F" wp14:editId="46F48B0A">
                <wp:extent cx="304800" cy="304800"/>
                <wp:effectExtent l="0" t="0" r="0" b="0"/>
                <wp:docPr id="1810492037" name="Rectangle 22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C57E30" id="Rectangle 22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BA32049" wp14:editId="75EC8751">
                <wp:extent cx="304800" cy="304800"/>
                <wp:effectExtent l="0" t="0" r="0" b="0"/>
                <wp:docPr id="949850795" name="Rectangle 22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C22199" id="Rectangle 22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C1A6C62" wp14:editId="3A360C04">
                <wp:extent cx="304800" cy="304800"/>
                <wp:effectExtent l="0" t="0" r="0" b="0"/>
                <wp:docPr id="1156497232" name="Rectangle 22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CEBAFE" id="Rectangle 22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CBCB99A" wp14:editId="29667417">
                <wp:extent cx="304800" cy="304800"/>
                <wp:effectExtent l="0" t="0" r="0" b="0"/>
                <wp:docPr id="1560759111" name="Rectangle 22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6DFC17" id="Rectangle 22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F292628" wp14:editId="5D6E8CE6">
                <wp:extent cx="304800" cy="304800"/>
                <wp:effectExtent l="0" t="0" r="0" b="0"/>
                <wp:docPr id="1041034113" name="Rectangle 22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9741D5" id="Rectangle 22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8A9A4DF" wp14:editId="27FDEAC3">
                <wp:extent cx="304800" cy="304800"/>
                <wp:effectExtent l="0" t="0" r="0" b="0"/>
                <wp:docPr id="1804885194" name="Rectangle 22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458714" id="Rectangle 22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F26DEC5" wp14:editId="27068FC8">
                <wp:extent cx="304800" cy="304800"/>
                <wp:effectExtent l="0" t="0" r="0" b="0"/>
                <wp:docPr id="2109580482" name="Rectangle 22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89AFD9" id="Rectangle 22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5108607D" w14:textId="77777777" w:rsidR="002D54D5" w:rsidRPr="002D54D5" w:rsidRDefault="002D54D5" w:rsidP="002D54D5">
      <w:r w:rsidRPr="002D54D5">
        <w:rPr>
          <w:b/>
          <w:bCs/>
        </w:rPr>
        <w:t>₹17,397</w:t>
      </w:r>
      <w:r w:rsidRPr="002D54D5">
        <w:t> </w:t>
      </w:r>
      <w:del w:id="119" w:author="Unknown">
        <w:r w:rsidRPr="002D54D5">
          <w:delText>₹21,746</w:delText>
        </w:r>
      </w:del>
    </w:p>
    <w:p w14:paraId="496A6E21" w14:textId="2C22AF4B" w:rsidR="002D54D5" w:rsidRPr="002D54D5" w:rsidRDefault="002D54D5" w:rsidP="002D54D5">
      <w:r w:rsidRPr="002D54D5">
        <w:drawing>
          <wp:inline distT="0" distB="0" distL="0" distR="0" wp14:anchorId="013D0AA8" wp14:editId="37AE132E">
            <wp:extent cx="1905000" cy="2857500"/>
            <wp:effectExtent l="0" t="0" r="0" b="0"/>
            <wp:docPr id="2096361392" name="Picture 2260" descr="Pearson Edexcel International GCSE (9-1) Economics Student Book">
              <a:hlinkClick xmlns:a="http://schemas.openxmlformats.org/drawingml/2006/main" r:id="rId2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29" descr="Pearson Edexcel International GCSE (9-1) Economics Student Book">
                      <a:hlinkClick r:id="rId2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FD636" w14:textId="77777777" w:rsidR="002D54D5" w:rsidRPr="002D54D5" w:rsidRDefault="002D54D5" w:rsidP="002D54D5">
      <w:r w:rsidRPr="002D54D5">
        <w:rPr>
          <w:b/>
          <w:bCs/>
        </w:rPr>
        <w:t xml:space="preserve">Pearson Edexcel International GCSE (9-1) Economics Student </w:t>
      </w:r>
      <w:proofErr w:type="spellStart"/>
      <w:r w:rsidRPr="002D54D5">
        <w:rPr>
          <w:b/>
          <w:bCs/>
        </w:rPr>
        <w:t>Book</w:t>
      </w:r>
      <w:r w:rsidRPr="002D54D5">
        <w:t>Rob</w:t>
      </w:r>
      <w:proofErr w:type="spellEnd"/>
      <w:r w:rsidRPr="002D54D5">
        <w:t xml:space="preserve"> Jones</w:t>
      </w:r>
    </w:p>
    <w:p w14:paraId="61999082" w14:textId="11868389" w:rsidR="002D54D5" w:rsidRPr="002D54D5" w:rsidRDefault="002D54D5" w:rsidP="002D54D5">
      <w:r w:rsidRPr="002D54D5">
        <w:lastRenderedPageBreak/>
        <mc:AlternateContent>
          <mc:Choice Requires="wps">
            <w:drawing>
              <wp:inline distT="0" distB="0" distL="0" distR="0" wp14:anchorId="1DCE6F67" wp14:editId="49E5D76E">
                <wp:extent cx="304800" cy="304800"/>
                <wp:effectExtent l="0" t="0" r="0" b="0"/>
                <wp:docPr id="10150758" name="Rectangle 22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55AD40" id="Rectangle 22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39487E1" wp14:editId="4B803A75">
                <wp:extent cx="304800" cy="304800"/>
                <wp:effectExtent l="0" t="0" r="0" b="0"/>
                <wp:docPr id="650292493" name="Rectangle 22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E93DF5" id="Rectangle 22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42D9054" wp14:editId="66F1F83D">
                <wp:extent cx="304800" cy="304800"/>
                <wp:effectExtent l="0" t="0" r="0" b="0"/>
                <wp:docPr id="713242551" name="Rectangle 22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137B24" id="Rectangle 22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306B096" wp14:editId="1027F761">
                <wp:extent cx="304800" cy="304800"/>
                <wp:effectExtent l="0" t="0" r="0" b="0"/>
                <wp:docPr id="422471445" name="Rectangle 2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C1ADC8" id="Rectangle 22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2B11FFD" wp14:editId="641C0416">
                <wp:extent cx="304800" cy="304800"/>
                <wp:effectExtent l="0" t="0" r="0" b="0"/>
                <wp:docPr id="547129369" name="Rectangle 2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078485" id="Rectangle 22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0252145" wp14:editId="01D333E4">
                <wp:extent cx="304800" cy="304800"/>
                <wp:effectExtent l="0" t="0" r="0" b="0"/>
                <wp:docPr id="862109579" name="Rectangle 22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7C5AFE" id="Rectangle 22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B7A57A4" wp14:editId="08096A76">
                <wp:extent cx="304800" cy="304800"/>
                <wp:effectExtent l="0" t="0" r="0" b="0"/>
                <wp:docPr id="1501849734" name="Rectangle 22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3AD26F" id="Rectangle 22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F8106EA" wp14:editId="159A3160">
                <wp:extent cx="304800" cy="304800"/>
                <wp:effectExtent l="0" t="0" r="0" b="0"/>
                <wp:docPr id="1212405821" name="Rectangle 22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F4B39F" id="Rectangle 22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3F34522" wp14:editId="5C2E5BA2">
                <wp:extent cx="304800" cy="304800"/>
                <wp:effectExtent l="0" t="0" r="0" b="0"/>
                <wp:docPr id="419057675" name="Rectangle 22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89D594" id="Rectangle 22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6AFE238" wp14:editId="5A87FF0C">
                <wp:extent cx="304800" cy="304800"/>
                <wp:effectExtent l="0" t="0" r="0" b="0"/>
                <wp:docPr id="2007767396" name="Rectangle 22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6DA9F0" id="Rectangle 22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4.0</w:t>
      </w:r>
      <w:r w:rsidRPr="002D54D5">
        <mc:AlternateContent>
          <mc:Choice Requires="wps">
            <w:drawing>
              <wp:inline distT="0" distB="0" distL="0" distR="0" wp14:anchorId="54867960" wp14:editId="4623FA3F">
                <wp:extent cx="304800" cy="304800"/>
                <wp:effectExtent l="0" t="0" r="0" b="0"/>
                <wp:docPr id="1704872779" name="Rectangle 22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82B974" id="Rectangle 22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(1)</w:t>
      </w:r>
    </w:p>
    <w:p w14:paraId="5B49C296" w14:textId="77777777" w:rsidR="002D54D5" w:rsidRPr="002D54D5" w:rsidRDefault="002D54D5" w:rsidP="002D54D5">
      <w:r w:rsidRPr="002D54D5">
        <w:rPr>
          <w:b/>
          <w:bCs/>
        </w:rPr>
        <w:t>₹3,097</w:t>
      </w:r>
    </w:p>
    <w:p w14:paraId="37BADBE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27%</w:t>
      </w:r>
    </w:p>
    <w:p w14:paraId="1692AD25" w14:textId="14AC48BC" w:rsidR="002D54D5" w:rsidRPr="002D54D5" w:rsidRDefault="002D54D5" w:rsidP="002D54D5">
      <w:r w:rsidRPr="002D54D5">
        <w:drawing>
          <wp:inline distT="0" distB="0" distL="0" distR="0" wp14:anchorId="45EB3B9B" wp14:editId="038EB46C">
            <wp:extent cx="1905000" cy="2857500"/>
            <wp:effectExtent l="0" t="0" r="0" b="0"/>
            <wp:docPr id="938881843" name="Picture 2248" descr="Medical Medium Cleanse to Heal">
              <a:hlinkClick xmlns:a="http://schemas.openxmlformats.org/drawingml/2006/main" r:id="rId2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41" descr="Medical Medium Cleanse to Heal">
                      <a:hlinkClick r:id="rId2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CD3" w14:textId="77777777" w:rsidR="002D54D5" w:rsidRPr="002D54D5" w:rsidRDefault="002D54D5" w:rsidP="002D54D5">
      <w:r w:rsidRPr="002D54D5">
        <w:rPr>
          <w:b/>
          <w:bCs/>
        </w:rPr>
        <w:t xml:space="preserve">Medical Medium Cleanse to </w:t>
      </w:r>
      <w:proofErr w:type="spellStart"/>
      <w:r w:rsidRPr="002D54D5">
        <w:rPr>
          <w:b/>
          <w:bCs/>
        </w:rPr>
        <w:t>Heal</w:t>
      </w:r>
      <w:r w:rsidRPr="002D54D5">
        <w:t>Anthony</w:t>
      </w:r>
      <w:proofErr w:type="spellEnd"/>
      <w:r w:rsidRPr="002D54D5">
        <w:t xml:space="preserve"> William</w:t>
      </w:r>
    </w:p>
    <w:p w14:paraId="3F095FF6" w14:textId="3E01EEF4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6C5A7A14" wp14:editId="28ED988C">
                <wp:extent cx="304800" cy="304800"/>
                <wp:effectExtent l="0" t="0" r="0" b="0"/>
                <wp:docPr id="1973793390" name="Rectangle 2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0AD761" id="Rectangle 22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60A4A1F" wp14:editId="586DC3AA">
                <wp:extent cx="304800" cy="304800"/>
                <wp:effectExtent l="0" t="0" r="0" b="0"/>
                <wp:docPr id="1171080236" name="Rectangle 22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E4946C" id="Rectangle 22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3CA8704" wp14:editId="65614AF6">
                <wp:extent cx="304800" cy="304800"/>
                <wp:effectExtent l="0" t="0" r="0" b="0"/>
                <wp:docPr id="755638926" name="Rectangle 22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14FE8C" id="Rectangle 22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BAA72AD" wp14:editId="7E3DF631">
                <wp:extent cx="304800" cy="304800"/>
                <wp:effectExtent l="0" t="0" r="0" b="0"/>
                <wp:docPr id="552608321" name="Rectangle 22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A6F005" id="Rectangle 22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4FE48F6" wp14:editId="3DC7DF73">
                <wp:extent cx="304800" cy="304800"/>
                <wp:effectExtent l="0" t="0" r="0" b="0"/>
                <wp:docPr id="451535480" name="Rectangle 22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DF4076" id="Rectangle 22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A41F7C9" wp14:editId="63E92F90">
                <wp:extent cx="304800" cy="304800"/>
                <wp:effectExtent l="0" t="0" r="0" b="0"/>
                <wp:docPr id="33994669" name="Rectangle 22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A0A941" id="Rectangle 22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FCB9B83" wp14:editId="2E20171B">
                <wp:extent cx="304800" cy="304800"/>
                <wp:effectExtent l="0" t="0" r="0" b="0"/>
                <wp:docPr id="796938323" name="Rectangle 22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1B8D2A" id="Rectangle 22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1199AA1" wp14:editId="2DDB86F7">
                <wp:extent cx="304800" cy="304800"/>
                <wp:effectExtent l="0" t="0" r="0" b="0"/>
                <wp:docPr id="897347328" name="Rectangle 22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E313D1" id="Rectangle 22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E4DC225" wp14:editId="031E12DC">
                <wp:extent cx="304800" cy="304800"/>
                <wp:effectExtent l="0" t="0" r="0" b="0"/>
                <wp:docPr id="767661295" name="Rectangle 22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D2BC1F" id="Rectangle 22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81DCD00" wp14:editId="4FA2E776">
                <wp:extent cx="304800" cy="304800"/>
                <wp:effectExtent l="0" t="0" r="0" b="0"/>
                <wp:docPr id="1368768614" name="Rectangle 2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E28AD3" id="Rectangle 22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1A4E3E63" wp14:editId="25F6B336">
                <wp:extent cx="304800" cy="304800"/>
                <wp:effectExtent l="0" t="0" r="0" b="0"/>
                <wp:docPr id="1426421918" name="Rectangle 22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EB486E" id="Rectangle 22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65B33AE1" w14:textId="77777777" w:rsidR="002D54D5" w:rsidRPr="002D54D5" w:rsidRDefault="002D54D5" w:rsidP="002D54D5">
      <w:r w:rsidRPr="002D54D5">
        <w:rPr>
          <w:b/>
          <w:bCs/>
        </w:rPr>
        <w:t>₹2,335</w:t>
      </w:r>
      <w:r w:rsidRPr="002D54D5">
        <w:t> </w:t>
      </w:r>
      <w:del w:id="120" w:author="Unknown">
        <w:r w:rsidRPr="002D54D5">
          <w:delText>₹3,199</w:delText>
        </w:r>
      </w:del>
    </w:p>
    <w:p w14:paraId="27E6B3C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42%</w:t>
      </w:r>
    </w:p>
    <w:p w14:paraId="588B1A80" w14:textId="148A1397" w:rsidR="002D54D5" w:rsidRPr="002D54D5" w:rsidRDefault="002D54D5" w:rsidP="002D54D5">
      <w:r w:rsidRPr="002D54D5">
        <w:drawing>
          <wp:inline distT="0" distB="0" distL="0" distR="0" wp14:anchorId="46BC1715" wp14:editId="3FD2C987">
            <wp:extent cx="1905000" cy="2857500"/>
            <wp:effectExtent l="0" t="0" r="0" b="0"/>
            <wp:docPr id="1707419684" name="Picture 2236" descr="The Watch Book Rolex: 3rd updated and extended edition">
              <a:hlinkClick xmlns:a="http://schemas.openxmlformats.org/drawingml/2006/main" r:id="rId2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3" descr="The Watch Book Rolex: 3rd updated and extended edition">
                      <a:hlinkClick r:id="rId2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49875" w14:textId="77777777" w:rsidR="002D54D5" w:rsidRPr="002D54D5" w:rsidRDefault="002D54D5" w:rsidP="002D54D5">
      <w:r w:rsidRPr="002D54D5">
        <w:rPr>
          <w:b/>
          <w:bCs/>
        </w:rPr>
        <w:lastRenderedPageBreak/>
        <w:t xml:space="preserve">The Watch Book Rolex: 3rd updated and extended </w:t>
      </w:r>
      <w:proofErr w:type="spellStart"/>
      <w:r w:rsidRPr="002D54D5">
        <w:rPr>
          <w:b/>
          <w:bCs/>
        </w:rPr>
        <w:t>edition</w:t>
      </w:r>
      <w:r w:rsidRPr="002D54D5">
        <w:t>Gisbert</w:t>
      </w:r>
      <w:proofErr w:type="spellEnd"/>
      <w:r w:rsidRPr="002D54D5">
        <w:t xml:space="preserve"> L. Brunner</w:t>
      </w:r>
    </w:p>
    <w:p w14:paraId="58D9B94A" w14:textId="4640BAC7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38CE6688" wp14:editId="5BA4398D">
                <wp:extent cx="304800" cy="304800"/>
                <wp:effectExtent l="0" t="0" r="0" b="0"/>
                <wp:docPr id="1441989569" name="Rectangle 2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545517" id="Rectangle 22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1404A71" wp14:editId="5B9373D1">
                <wp:extent cx="304800" cy="304800"/>
                <wp:effectExtent l="0" t="0" r="0" b="0"/>
                <wp:docPr id="232624571" name="Rectangle 22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D06F7B" id="Rectangle 22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A74C57C" wp14:editId="722A11D1">
                <wp:extent cx="304800" cy="304800"/>
                <wp:effectExtent l="0" t="0" r="0" b="0"/>
                <wp:docPr id="714163824" name="Rectangle 22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99E4CE" id="Rectangle 22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CC93096" wp14:editId="36C879DF">
                <wp:extent cx="304800" cy="304800"/>
                <wp:effectExtent l="0" t="0" r="0" b="0"/>
                <wp:docPr id="755379906" name="Rectangle 22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6D1DE5" id="Rectangle 22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D59E525" wp14:editId="6E48C702">
                <wp:extent cx="304800" cy="304800"/>
                <wp:effectExtent l="0" t="0" r="0" b="0"/>
                <wp:docPr id="1439653608" name="Rectangle 22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A10CFE" id="Rectangle 22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CB8C9FA" wp14:editId="6B072C62">
                <wp:extent cx="304800" cy="304800"/>
                <wp:effectExtent l="0" t="0" r="0" b="0"/>
                <wp:docPr id="1063663543" name="Rectangle 2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339B0D" id="Rectangle 22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82980AB" wp14:editId="21CA1CF9">
                <wp:extent cx="304800" cy="304800"/>
                <wp:effectExtent l="0" t="0" r="0" b="0"/>
                <wp:docPr id="543503990" name="Rectangle 22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A7A72C" id="Rectangle 22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B39FBE8" wp14:editId="2BAD18E9">
                <wp:extent cx="304800" cy="304800"/>
                <wp:effectExtent l="0" t="0" r="0" b="0"/>
                <wp:docPr id="870734733" name="Rectangle 22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ADB06D" id="Rectangle 22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A81E0AE" wp14:editId="71A49539">
                <wp:extent cx="304800" cy="304800"/>
                <wp:effectExtent l="0" t="0" r="0" b="0"/>
                <wp:docPr id="268675787" name="Rectangle 22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3167A7" id="Rectangle 22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3952E2E" wp14:editId="31FC5AE8">
                <wp:extent cx="304800" cy="304800"/>
                <wp:effectExtent l="0" t="0" r="0" b="0"/>
                <wp:docPr id="1184306365" name="Rectangle 22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4D907" id="Rectangle 22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33A61E3B" w14:textId="77777777" w:rsidR="002D54D5" w:rsidRPr="002D54D5" w:rsidRDefault="002D54D5" w:rsidP="002D54D5">
      <w:r w:rsidRPr="002D54D5">
        <w:rPr>
          <w:b/>
          <w:bCs/>
        </w:rPr>
        <w:t>₹5,551</w:t>
      </w:r>
      <w:r w:rsidRPr="002D54D5">
        <w:t> </w:t>
      </w:r>
      <w:del w:id="121" w:author="Unknown">
        <w:r w:rsidRPr="002D54D5">
          <w:delText>₹9,570</w:delText>
        </w:r>
      </w:del>
    </w:p>
    <w:p w14:paraId="06E288D1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26%</w:t>
      </w:r>
    </w:p>
    <w:p w14:paraId="3BA76310" w14:textId="64530B23" w:rsidR="002D54D5" w:rsidRPr="002D54D5" w:rsidRDefault="002D54D5" w:rsidP="002D54D5">
      <w:r w:rsidRPr="002D54D5">
        <w:drawing>
          <wp:inline distT="0" distB="0" distL="0" distR="0" wp14:anchorId="7D1972AC" wp14:editId="1E169B5D">
            <wp:extent cx="1905000" cy="2857500"/>
            <wp:effectExtent l="0" t="0" r="0" b="0"/>
            <wp:docPr id="1739698294" name="Picture 2225" descr="The Boy At the Back of the Class">
              <a:hlinkClick xmlns:a="http://schemas.openxmlformats.org/drawingml/2006/main" r:id="rId2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64" descr="The Boy At the Back of the Class">
                      <a:hlinkClick r:id="rId2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02BF0" w14:textId="77777777" w:rsidR="002D54D5" w:rsidRPr="002D54D5" w:rsidRDefault="002D54D5" w:rsidP="002D54D5">
      <w:r w:rsidRPr="002D54D5">
        <w:rPr>
          <w:b/>
          <w:bCs/>
        </w:rPr>
        <w:t xml:space="preserve">The Boy </w:t>
      </w:r>
      <w:proofErr w:type="gramStart"/>
      <w:r w:rsidRPr="002D54D5">
        <w:rPr>
          <w:b/>
          <w:bCs/>
        </w:rPr>
        <w:t>At</w:t>
      </w:r>
      <w:proofErr w:type="gramEnd"/>
      <w:r w:rsidRPr="002D54D5">
        <w:rPr>
          <w:b/>
          <w:bCs/>
        </w:rPr>
        <w:t xml:space="preserve"> the Back of the </w:t>
      </w:r>
      <w:proofErr w:type="spellStart"/>
      <w:r w:rsidRPr="002D54D5">
        <w:rPr>
          <w:b/>
          <w:bCs/>
        </w:rPr>
        <w:t>Class</w:t>
      </w:r>
      <w:r w:rsidRPr="002D54D5">
        <w:t>Onjali</w:t>
      </w:r>
      <w:proofErr w:type="spellEnd"/>
      <w:r w:rsidRPr="002D54D5">
        <w:t xml:space="preserve"> Rauf</w:t>
      </w:r>
    </w:p>
    <w:p w14:paraId="78F268D5" w14:textId="3AF2FED5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54513A20" wp14:editId="6C7761E2">
                <wp:extent cx="304800" cy="304800"/>
                <wp:effectExtent l="0" t="0" r="0" b="0"/>
                <wp:docPr id="556570671" name="Rectangle 2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5F8521" id="Rectangle 22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B2FD164" wp14:editId="64D19373">
                <wp:extent cx="304800" cy="304800"/>
                <wp:effectExtent l="0" t="0" r="0" b="0"/>
                <wp:docPr id="1197263690" name="Rectangle 2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549782" id="Rectangle 2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480B529" wp14:editId="771DAB27">
                <wp:extent cx="304800" cy="304800"/>
                <wp:effectExtent l="0" t="0" r="0" b="0"/>
                <wp:docPr id="1014353229" name="Rectangle 22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288B1F" id="Rectangle 22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8B2927A" wp14:editId="16768609">
                <wp:extent cx="304800" cy="304800"/>
                <wp:effectExtent l="0" t="0" r="0" b="0"/>
                <wp:docPr id="1950791354" name="Rectangle 22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28AC56" id="Rectangle 22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5AA2F15" wp14:editId="7AEFF890">
                <wp:extent cx="304800" cy="304800"/>
                <wp:effectExtent l="0" t="0" r="0" b="0"/>
                <wp:docPr id="1076037554" name="Rectangle 22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1DE2DD" id="Rectangle 22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CDD0D85" wp14:editId="3A3DAA6B">
                <wp:extent cx="304800" cy="304800"/>
                <wp:effectExtent l="0" t="0" r="0" b="0"/>
                <wp:docPr id="1672324810" name="Rectangle 2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7967D7" id="Rectangle 22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75C9FCD" wp14:editId="1DDE9AE5">
                <wp:extent cx="304800" cy="304800"/>
                <wp:effectExtent l="0" t="0" r="0" b="0"/>
                <wp:docPr id="1519049475" name="Rectangle 2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663886" id="Rectangle 22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76B584F" wp14:editId="723BC2CC">
                <wp:extent cx="304800" cy="304800"/>
                <wp:effectExtent l="0" t="0" r="0" b="0"/>
                <wp:docPr id="1879322317" name="Rectangle 22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55B6B2" id="Rectangle 22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C27AA8F" wp14:editId="50E62D06">
                <wp:extent cx="304800" cy="304800"/>
                <wp:effectExtent l="0" t="0" r="0" b="0"/>
                <wp:docPr id="146778158" name="Rectangle 2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69210B" id="Rectangle 22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8C72451" wp14:editId="7B47931E">
                <wp:extent cx="304800" cy="304800"/>
                <wp:effectExtent l="0" t="0" r="0" b="0"/>
                <wp:docPr id="1623621618" name="Rectangle 22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BA7DC9" id="Rectangle 22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2AC8EE5A" wp14:editId="16192FAC">
                <wp:extent cx="304800" cy="304800"/>
                <wp:effectExtent l="0" t="0" r="0" b="0"/>
                <wp:docPr id="1437706285" name="Rectangle 22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CF19AB" id="Rectangle 22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06AC9AA2" w14:textId="77777777" w:rsidR="002D54D5" w:rsidRPr="002D54D5" w:rsidRDefault="002D54D5" w:rsidP="002D54D5">
      <w:r w:rsidRPr="002D54D5">
        <w:rPr>
          <w:b/>
          <w:bCs/>
        </w:rPr>
        <w:t>₹642</w:t>
      </w:r>
      <w:r w:rsidRPr="002D54D5">
        <w:t> </w:t>
      </w:r>
      <w:del w:id="122" w:author="Unknown">
        <w:r w:rsidRPr="002D54D5">
          <w:delText>₹867</w:delText>
        </w:r>
      </w:del>
    </w:p>
    <w:p w14:paraId="26B4F80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17%</w:t>
      </w:r>
    </w:p>
    <w:p w14:paraId="079B9004" w14:textId="13057C12" w:rsidR="002D54D5" w:rsidRPr="002D54D5" w:rsidRDefault="002D54D5" w:rsidP="002D54D5">
      <w:r w:rsidRPr="002D54D5">
        <w:lastRenderedPageBreak/>
        <w:drawing>
          <wp:inline distT="0" distB="0" distL="0" distR="0" wp14:anchorId="796CABA3" wp14:editId="7686234F">
            <wp:extent cx="1905000" cy="2857500"/>
            <wp:effectExtent l="0" t="0" r="0" b="0"/>
            <wp:docPr id="2042134289" name="Picture 2213" descr="KS3 Maths Complete Revision &amp; Practice – Higher (includes Online Edition, Videos &amp; Quizzes)">
              <a:hlinkClick xmlns:a="http://schemas.openxmlformats.org/drawingml/2006/main" r:id="rId2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76" descr="KS3 Maths Complete Revision &amp; Practice – Higher (includes Online Edition, Videos &amp; Quizzes)">
                      <a:hlinkClick r:id="rId2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0A5C4" w14:textId="77777777" w:rsidR="002D54D5" w:rsidRPr="002D54D5" w:rsidRDefault="002D54D5" w:rsidP="002D54D5">
      <w:r w:rsidRPr="002D54D5">
        <w:rPr>
          <w:b/>
          <w:bCs/>
        </w:rPr>
        <w:t xml:space="preserve">KS3 Maths Complete Revision &amp; Practice – Higher (includes Online Edition, Videos &amp; </w:t>
      </w:r>
      <w:proofErr w:type="gramStart"/>
      <w:r w:rsidRPr="002D54D5">
        <w:rPr>
          <w:b/>
          <w:bCs/>
        </w:rPr>
        <w:t>Quizzes)</w:t>
      </w:r>
      <w:r w:rsidRPr="002D54D5">
        <w:t>Au</w:t>
      </w:r>
      <w:proofErr w:type="gramEnd"/>
    </w:p>
    <w:p w14:paraId="2C1458E0" w14:textId="680B8725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59018E37" wp14:editId="3BC74E16">
                <wp:extent cx="304800" cy="304800"/>
                <wp:effectExtent l="0" t="0" r="0" b="0"/>
                <wp:docPr id="545484010" name="Rectangle 22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87546E" id="Rectangle 22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BB9B384" wp14:editId="4BC22311">
                <wp:extent cx="304800" cy="304800"/>
                <wp:effectExtent l="0" t="0" r="0" b="0"/>
                <wp:docPr id="1715919858" name="Rectangle 2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502C08" id="Rectangle 22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E289923" wp14:editId="451E4431">
                <wp:extent cx="304800" cy="304800"/>
                <wp:effectExtent l="0" t="0" r="0" b="0"/>
                <wp:docPr id="2116923905" name="Rectangle 22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27EB3B" id="Rectangle 22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6878072" wp14:editId="3B2DE4C8">
                <wp:extent cx="304800" cy="304800"/>
                <wp:effectExtent l="0" t="0" r="0" b="0"/>
                <wp:docPr id="1168644360" name="Rectangle 2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EFF5D8" id="Rectangle 22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757801C" wp14:editId="2A2533EE">
                <wp:extent cx="304800" cy="304800"/>
                <wp:effectExtent l="0" t="0" r="0" b="0"/>
                <wp:docPr id="1296109562" name="Rectangle 2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E22F1F" id="Rectangle 22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2DAA530" wp14:editId="78B7CAC4">
                <wp:extent cx="304800" cy="304800"/>
                <wp:effectExtent l="0" t="0" r="0" b="0"/>
                <wp:docPr id="823778877" name="Rectangle 22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9A50CD" id="Rectangle 22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8FFF54F" wp14:editId="367E278E">
                <wp:extent cx="304800" cy="304800"/>
                <wp:effectExtent l="0" t="0" r="0" b="0"/>
                <wp:docPr id="2107215565" name="Rectangle 2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FD6B4C" id="Rectangle 22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E72AD7D" wp14:editId="128FD2FE">
                <wp:extent cx="304800" cy="304800"/>
                <wp:effectExtent l="0" t="0" r="0" b="0"/>
                <wp:docPr id="1009753365" name="Rectangle 22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044278" id="Rectangle 22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07693CB" wp14:editId="4649F34C">
                <wp:extent cx="304800" cy="304800"/>
                <wp:effectExtent l="0" t="0" r="0" b="0"/>
                <wp:docPr id="1845314213" name="Rectangle 22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5B375A" id="Rectangle 22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0107E22" wp14:editId="214A8ADB">
                <wp:extent cx="304800" cy="304800"/>
                <wp:effectExtent l="0" t="0" r="0" b="0"/>
                <wp:docPr id="731628778" name="Rectangle 2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343BA7" id="Rectangle 22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mc:AlternateContent>
          <mc:Choice Requires="wps">
            <w:drawing>
              <wp:inline distT="0" distB="0" distL="0" distR="0" wp14:anchorId="03C3985A" wp14:editId="6054FF3D">
                <wp:extent cx="304800" cy="304800"/>
                <wp:effectExtent l="0" t="0" r="0" b="0"/>
                <wp:docPr id="2030711897" name="Rectangle 22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EB85FB" id="Rectangle 22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23A248D7" w14:textId="77777777" w:rsidR="002D54D5" w:rsidRPr="002D54D5" w:rsidRDefault="002D54D5" w:rsidP="002D54D5">
      <w:r w:rsidRPr="002D54D5">
        <w:rPr>
          <w:b/>
          <w:bCs/>
        </w:rPr>
        <w:t>₹1,143</w:t>
      </w:r>
      <w:r w:rsidRPr="002D54D5">
        <w:t> </w:t>
      </w:r>
      <w:del w:id="123" w:author="Unknown">
        <w:r w:rsidRPr="002D54D5">
          <w:delText>₹1,377</w:delText>
        </w:r>
      </w:del>
    </w:p>
    <w:p w14:paraId="23D1342D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24%</w:t>
      </w:r>
    </w:p>
    <w:p w14:paraId="2BCB748C" w14:textId="5DF69EF5" w:rsidR="002D54D5" w:rsidRPr="002D54D5" w:rsidRDefault="002D54D5" w:rsidP="002D54D5">
      <w:r w:rsidRPr="002D54D5">
        <w:drawing>
          <wp:inline distT="0" distB="0" distL="0" distR="0" wp14:anchorId="01B85871" wp14:editId="4143B800">
            <wp:extent cx="1905000" cy="2857500"/>
            <wp:effectExtent l="0" t="0" r="0" b="0"/>
            <wp:docPr id="131373515" name="Picture 2201" descr="The Book You Wish Your Parents Had Read (and Your Children Will Be Glad That You Did)">
              <a:hlinkClick xmlns:a="http://schemas.openxmlformats.org/drawingml/2006/main" r:id="rId2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88" descr="The Book You Wish Your Parents Had Read (and Your Children Will Be Glad That You Did)">
                      <a:hlinkClick r:id="rId2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2DC4D" w14:textId="77777777" w:rsidR="002D54D5" w:rsidRPr="002D54D5" w:rsidRDefault="002D54D5" w:rsidP="002D54D5">
      <w:r w:rsidRPr="002D54D5">
        <w:rPr>
          <w:b/>
          <w:bCs/>
        </w:rPr>
        <w:t xml:space="preserve">The Book You Wish Your Parents Had Read (and Your Children Will Be Glad That You </w:t>
      </w:r>
      <w:proofErr w:type="gramStart"/>
      <w:r w:rsidRPr="002D54D5">
        <w:rPr>
          <w:b/>
          <w:bCs/>
        </w:rPr>
        <w:t>Did)</w:t>
      </w:r>
      <w:r w:rsidRPr="002D54D5">
        <w:t>Philippa</w:t>
      </w:r>
      <w:proofErr w:type="gramEnd"/>
      <w:r w:rsidRPr="002D54D5">
        <w:t xml:space="preserve"> Perry</w:t>
      </w:r>
    </w:p>
    <w:p w14:paraId="1B0A4DB7" w14:textId="3169959D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18258CD1" wp14:editId="5E3EFC80">
                <wp:extent cx="304800" cy="304800"/>
                <wp:effectExtent l="0" t="0" r="0" b="0"/>
                <wp:docPr id="957605719" name="Rectangle 22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3DA2BD" id="Rectangle 22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397F662" wp14:editId="52B1EBF8">
                <wp:extent cx="304800" cy="304800"/>
                <wp:effectExtent l="0" t="0" r="0" b="0"/>
                <wp:docPr id="1697475436" name="Rectangle 2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86D5F7" id="Rectangle 21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7D3F0E2" wp14:editId="4F3EDD18">
                <wp:extent cx="304800" cy="304800"/>
                <wp:effectExtent l="0" t="0" r="0" b="0"/>
                <wp:docPr id="1562803387" name="Rectangle 2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4023FD" id="Rectangle 21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8CCDB82" wp14:editId="43A5633B">
                <wp:extent cx="304800" cy="304800"/>
                <wp:effectExtent l="0" t="0" r="0" b="0"/>
                <wp:docPr id="2112019138" name="Rectangle 21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B4645A" id="Rectangle 21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60DAFB1" wp14:editId="15694BDB">
                <wp:extent cx="304800" cy="304800"/>
                <wp:effectExtent l="0" t="0" r="0" b="0"/>
                <wp:docPr id="1140963865" name="Rectangle 21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E162C0" id="Rectangle 21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619EC3F" wp14:editId="74A6A92F">
                <wp:extent cx="304800" cy="304800"/>
                <wp:effectExtent l="0" t="0" r="0" b="0"/>
                <wp:docPr id="1897278082" name="Rectangle 21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18681D" id="Rectangle 21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B8909A5" wp14:editId="548036FF">
                <wp:extent cx="304800" cy="304800"/>
                <wp:effectExtent l="0" t="0" r="0" b="0"/>
                <wp:docPr id="174666523" name="Rectangle 21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0D1615" id="Rectangle 21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343FA34" wp14:editId="28D3D3DD">
                <wp:extent cx="304800" cy="304800"/>
                <wp:effectExtent l="0" t="0" r="0" b="0"/>
                <wp:docPr id="1597955404" name="Rectangle 21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1BDEBC" id="Rectangle 21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1E248B9" wp14:editId="257F1F39">
                <wp:extent cx="304800" cy="304800"/>
                <wp:effectExtent l="0" t="0" r="0" b="0"/>
                <wp:docPr id="528868338" name="Rectangle 21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8C75AF" id="Rectangle 21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10CC504" wp14:editId="6B893421">
                <wp:extent cx="304800" cy="304800"/>
                <wp:effectExtent l="0" t="0" r="0" b="0"/>
                <wp:docPr id="862325195" name="Rectangle 21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6FA4D1" id="Rectangle 21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4.2</w:t>
      </w:r>
      <w:r w:rsidRPr="002D54D5">
        <mc:AlternateContent>
          <mc:Choice Requires="wps">
            <w:drawing>
              <wp:inline distT="0" distB="0" distL="0" distR="0" wp14:anchorId="21EEF2D6" wp14:editId="32F74231">
                <wp:extent cx="304800" cy="304800"/>
                <wp:effectExtent l="0" t="0" r="0" b="0"/>
                <wp:docPr id="317032693" name="Rectangle 21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571FCA" id="Rectangle 21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755433DA" w14:textId="77777777" w:rsidR="002D54D5" w:rsidRPr="002D54D5" w:rsidRDefault="002D54D5" w:rsidP="002D54D5">
      <w:r w:rsidRPr="002D54D5">
        <w:rPr>
          <w:b/>
          <w:bCs/>
        </w:rPr>
        <w:lastRenderedPageBreak/>
        <w:t>₹455</w:t>
      </w:r>
      <w:r w:rsidRPr="002D54D5">
        <w:t> </w:t>
      </w:r>
      <w:del w:id="124" w:author="Unknown">
        <w:r w:rsidRPr="002D54D5">
          <w:delText>₹599</w:delText>
        </w:r>
      </w:del>
    </w:p>
    <w:p w14:paraId="3A56324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44%</w:t>
      </w:r>
    </w:p>
    <w:p w14:paraId="17D28510" w14:textId="08C5AE32" w:rsidR="002D54D5" w:rsidRPr="002D54D5" w:rsidRDefault="002D54D5" w:rsidP="002D54D5">
      <w:r w:rsidRPr="002D54D5">
        <w:drawing>
          <wp:inline distT="0" distB="0" distL="0" distR="0" wp14:anchorId="66E6C10C" wp14:editId="478D0A01">
            <wp:extent cx="1905000" cy="2857500"/>
            <wp:effectExtent l="0" t="0" r="0" b="0"/>
            <wp:docPr id="1577505387" name="Picture 2189" descr="Myth of Normal">
              <a:hlinkClick xmlns:a="http://schemas.openxmlformats.org/drawingml/2006/main" r:id="rId2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00" descr="Myth of Normal">
                      <a:hlinkClick r:id="rId2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790E" w14:textId="77777777" w:rsidR="002D54D5" w:rsidRPr="002D54D5" w:rsidRDefault="002D54D5" w:rsidP="002D54D5">
      <w:r w:rsidRPr="002D54D5">
        <w:rPr>
          <w:b/>
          <w:bCs/>
        </w:rPr>
        <w:t xml:space="preserve">Myth of </w:t>
      </w:r>
      <w:proofErr w:type="spellStart"/>
      <w:r w:rsidRPr="002D54D5">
        <w:rPr>
          <w:b/>
          <w:bCs/>
        </w:rPr>
        <w:t>Normal</w:t>
      </w:r>
      <w:r w:rsidRPr="002D54D5">
        <w:t>Gabor</w:t>
      </w:r>
      <w:proofErr w:type="spellEnd"/>
      <w:r w:rsidRPr="002D54D5">
        <w:t xml:space="preserve"> Maté</w:t>
      </w:r>
    </w:p>
    <w:p w14:paraId="0AFBB115" w14:textId="2E384424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3D88EA3D" wp14:editId="4A86BE1D">
                <wp:extent cx="304800" cy="304800"/>
                <wp:effectExtent l="0" t="0" r="0" b="0"/>
                <wp:docPr id="53336835" name="Rectangle 21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799C6A" id="Rectangle 21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88EE9D2" wp14:editId="27925BA8">
                <wp:extent cx="304800" cy="304800"/>
                <wp:effectExtent l="0" t="0" r="0" b="0"/>
                <wp:docPr id="1428978408" name="Rectangle 21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5B5A48" id="Rectangle 21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DACF7F4" wp14:editId="47AA3B31">
                <wp:extent cx="304800" cy="304800"/>
                <wp:effectExtent l="0" t="0" r="0" b="0"/>
                <wp:docPr id="2052035814" name="Rectangle 21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671554" id="Rectangle 21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FB11D3C" wp14:editId="3D7C19AE">
                <wp:extent cx="304800" cy="304800"/>
                <wp:effectExtent l="0" t="0" r="0" b="0"/>
                <wp:docPr id="490199307" name="Rectangle 21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CF769A" id="Rectangle 21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8BB7F95" wp14:editId="4648B4EC">
                <wp:extent cx="304800" cy="304800"/>
                <wp:effectExtent l="0" t="0" r="0" b="0"/>
                <wp:docPr id="795973065" name="Rectangle 21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47CB69" id="Rectangle 21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C1A497A" wp14:editId="36169218">
                <wp:extent cx="304800" cy="304800"/>
                <wp:effectExtent l="0" t="0" r="0" b="0"/>
                <wp:docPr id="743534815" name="Rectangle 21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DD2247" id="Rectangle 21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78198B2" wp14:editId="56133B39">
                <wp:extent cx="304800" cy="304800"/>
                <wp:effectExtent l="0" t="0" r="0" b="0"/>
                <wp:docPr id="1641473979" name="Rectangle 21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D29E30" id="Rectangle 21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1CBDA87" wp14:editId="0E886F44">
                <wp:extent cx="304800" cy="304800"/>
                <wp:effectExtent l="0" t="0" r="0" b="0"/>
                <wp:docPr id="924582487" name="Rectangle 21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26C7BE" id="Rectangle 21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48B3C2B" wp14:editId="3021571A">
                <wp:extent cx="304800" cy="304800"/>
                <wp:effectExtent l="0" t="0" r="0" b="0"/>
                <wp:docPr id="1207145064" name="Rectangle 21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25EB12" id="Rectangle 21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C901045" wp14:editId="175EAE9A">
                <wp:extent cx="304800" cy="304800"/>
                <wp:effectExtent l="0" t="0" r="0" b="0"/>
                <wp:docPr id="126145675" name="Rectangle 21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A14C63" id="Rectangle 21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0DCCE7F5" wp14:editId="0DB77F87">
                <wp:extent cx="304800" cy="304800"/>
                <wp:effectExtent l="0" t="0" r="0" b="0"/>
                <wp:docPr id="508558649" name="Rectangle 21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8AE967" id="Rectangle 21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74C51F6F" w14:textId="77777777" w:rsidR="002D54D5" w:rsidRPr="002D54D5" w:rsidRDefault="002D54D5" w:rsidP="002D54D5">
      <w:r w:rsidRPr="002D54D5">
        <w:rPr>
          <w:b/>
          <w:bCs/>
        </w:rPr>
        <w:t>₹1,559</w:t>
      </w:r>
      <w:r w:rsidRPr="002D54D5">
        <w:t> </w:t>
      </w:r>
      <w:del w:id="125" w:author="Unknown">
        <w:r w:rsidRPr="002D54D5">
          <w:delText>₹2,784</w:delText>
        </w:r>
      </w:del>
    </w:p>
    <w:p w14:paraId="4953EDFC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32%</w:t>
      </w:r>
    </w:p>
    <w:p w14:paraId="33DDB33D" w14:textId="2F382171" w:rsidR="002D54D5" w:rsidRPr="002D54D5" w:rsidRDefault="002D54D5" w:rsidP="002D54D5">
      <w:r w:rsidRPr="002D54D5">
        <w:drawing>
          <wp:inline distT="0" distB="0" distL="0" distR="0" wp14:anchorId="08EB6106" wp14:editId="0ABDD244">
            <wp:extent cx="1905000" cy="2857500"/>
            <wp:effectExtent l="0" t="0" r="0" b="0"/>
            <wp:docPr id="300060415" name="Picture 2177" descr="Blue Ocean Strategy, Expanded Edition">
              <a:hlinkClick xmlns:a="http://schemas.openxmlformats.org/drawingml/2006/main" r:id="rId2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12" descr="Blue Ocean Strategy, Expanded Edition">
                      <a:hlinkClick r:id="rId2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20B11" w14:textId="77777777" w:rsidR="002D54D5" w:rsidRPr="002D54D5" w:rsidRDefault="002D54D5" w:rsidP="002D54D5">
      <w:r w:rsidRPr="002D54D5">
        <w:rPr>
          <w:b/>
          <w:bCs/>
        </w:rPr>
        <w:t xml:space="preserve">Blue Ocean Strategy, Expanded </w:t>
      </w:r>
      <w:proofErr w:type="spellStart"/>
      <w:r w:rsidRPr="002D54D5">
        <w:rPr>
          <w:b/>
          <w:bCs/>
        </w:rPr>
        <w:t>Edition</w:t>
      </w:r>
      <w:r w:rsidRPr="002D54D5">
        <w:t>W</w:t>
      </w:r>
      <w:proofErr w:type="spellEnd"/>
      <w:r w:rsidRPr="002D54D5">
        <w:t xml:space="preserve"> Chan Kim</w:t>
      </w:r>
    </w:p>
    <w:p w14:paraId="29DF7833" w14:textId="370A5771" w:rsidR="002D54D5" w:rsidRPr="002D54D5" w:rsidRDefault="002D54D5" w:rsidP="002D54D5">
      <w:r w:rsidRPr="002D54D5">
        <w:lastRenderedPageBreak/>
        <mc:AlternateContent>
          <mc:Choice Requires="wps">
            <w:drawing>
              <wp:inline distT="0" distB="0" distL="0" distR="0" wp14:anchorId="48F5CD70" wp14:editId="68F91793">
                <wp:extent cx="304800" cy="304800"/>
                <wp:effectExtent l="0" t="0" r="0" b="0"/>
                <wp:docPr id="1613937081" name="Rectangle 21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73A009" id="Rectangle 21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8D72C9D" wp14:editId="0F389593">
                <wp:extent cx="304800" cy="304800"/>
                <wp:effectExtent l="0" t="0" r="0" b="0"/>
                <wp:docPr id="1660421886" name="Rectangle 21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26384F" id="Rectangle 21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1D73E3B" wp14:editId="7181C6C3">
                <wp:extent cx="304800" cy="304800"/>
                <wp:effectExtent l="0" t="0" r="0" b="0"/>
                <wp:docPr id="231100845" name="Rectangle 21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978E4D" id="Rectangle 21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97B23F2" wp14:editId="1941D9D0">
                <wp:extent cx="304800" cy="304800"/>
                <wp:effectExtent l="0" t="0" r="0" b="0"/>
                <wp:docPr id="753136693" name="Rectangle 21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A48BDC" id="Rectangle 21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41EAB77" wp14:editId="2D049841">
                <wp:extent cx="304800" cy="304800"/>
                <wp:effectExtent l="0" t="0" r="0" b="0"/>
                <wp:docPr id="2030183338" name="Rectangle 21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1BC24B" id="Rectangle 21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7A4E90B" wp14:editId="384634AD">
                <wp:extent cx="304800" cy="304800"/>
                <wp:effectExtent l="0" t="0" r="0" b="0"/>
                <wp:docPr id="828747214" name="Rectangle 21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E2B371" id="Rectangle 21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C8D2BA7" wp14:editId="537BFECD">
                <wp:extent cx="304800" cy="304800"/>
                <wp:effectExtent l="0" t="0" r="0" b="0"/>
                <wp:docPr id="1996762717" name="Rectangle 21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A49440" id="Rectangle 21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ED08BA5" wp14:editId="7D66D522">
                <wp:extent cx="304800" cy="304800"/>
                <wp:effectExtent l="0" t="0" r="0" b="0"/>
                <wp:docPr id="1658523378" name="Rectangle 21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77D7D6" id="Rectangle 21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18A1AF4" wp14:editId="5ADBD468">
                <wp:extent cx="304800" cy="304800"/>
                <wp:effectExtent l="0" t="0" r="0" b="0"/>
                <wp:docPr id="1484974123" name="Rectangle 21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8FB831" id="Rectangle 21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A38A63C" wp14:editId="084F0E28">
                <wp:extent cx="304800" cy="304800"/>
                <wp:effectExtent l="0" t="0" r="0" b="0"/>
                <wp:docPr id="1334410429" name="Rectangle 21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38CA4A" id="Rectangle 21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mc:AlternateContent>
          <mc:Choice Requires="wps">
            <w:drawing>
              <wp:inline distT="0" distB="0" distL="0" distR="0" wp14:anchorId="5A4E09FD" wp14:editId="677CDAEB">
                <wp:extent cx="304800" cy="304800"/>
                <wp:effectExtent l="0" t="0" r="0" b="0"/>
                <wp:docPr id="761608877" name="Rectangle 21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21AEEE" id="Rectangle 21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7D12FB04" w14:textId="77777777" w:rsidR="002D54D5" w:rsidRPr="002D54D5" w:rsidRDefault="002D54D5" w:rsidP="002D54D5">
      <w:r w:rsidRPr="002D54D5">
        <w:rPr>
          <w:b/>
          <w:bCs/>
        </w:rPr>
        <w:t>₹1,019</w:t>
      </w:r>
      <w:r w:rsidRPr="002D54D5">
        <w:t> </w:t>
      </w:r>
      <w:del w:id="126" w:author="Unknown">
        <w:r w:rsidRPr="002D54D5">
          <w:delText>₹1,499</w:delText>
        </w:r>
      </w:del>
    </w:p>
    <w:p w14:paraId="5C34B506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38%</w:t>
      </w:r>
    </w:p>
    <w:p w14:paraId="6D1188A9" w14:textId="430EBAD7" w:rsidR="002D54D5" w:rsidRPr="002D54D5" w:rsidRDefault="002D54D5" w:rsidP="002D54D5">
      <w:r w:rsidRPr="002D54D5">
        <w:drawing>
          <wp:inline distT="0" distB="0" distL="0" distR="0" wp14:anchorId="7EE20B1B" wp14:editId="2B1E4375">
            <wp:extent cx="1905000" cy="2857500"/>
            <wp:effectExtent l="0" t="0" r="0" b="0"/>
            <wp:docPr id="1753584975" name="Picture 2165" descr="Chanel Catwalk">
              <a:hlinkClick xmlns:a="http://schemas.openxmlformats.org/drawingml/2006/main" r:id="rId2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24" descr="Chanel Catwalk">
                      <a:hlinkClick r:id="rId2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4A14C" w14:textId="77777777" w:rsidR="002D54D5" w:rsidRPr="002D54D5" w:rsidRDefault="002D54D5" w:rsidP="002D54D5">
      <w:r w:rsidRPr="002D54D5">
        <w:rPr>
          <w:b/>
          <w:bCs/>
        </w:rPr>
        <w:t xml:space="preserve">Chanel </w:t>
      </w:r>
      <w:proofErr w:type="spellStart"/>
      <w:r w:rsidRPr="002D54D5">
        <w:rPr>
          <w:b/>
          <w:bCs/>
        </w:rPr>
        <w:t>Catwalk</w:t>
      </w:r>
      <w:r w:rsidRPr="002D54D5">
        <w:t>Patrick</w:t>
      </w:r>
      <w:proofErr w:type="spellEnd"/>
      <w:r w:rsidRPr="002D54D5">
        <w:t xml:space="preserve"> </w:t>
      </w:r>
      <w:proofErr w:type="spellStart"/>
      <w:r w:rsidRPr="002D54D5">
        <w:t>Mauries</w:t>
      </w:r>
      <w:proofErr w:type="spellEnd"/>
    </w:p>
    <w:p w14:paraId="309CBBA6" w14:textId="61E381AD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40D10B63" wp14:editId="1575C3C1">
                <wp:extent cx="304800" cy="304800"/>
                <wp:effectExtent l="0" t="0" r="0" b="0"/>
                <wp:docPr id="2105575636" name="Rectangle 2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22EA94" id="Rectangle 21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EAEA31E" wp14:editId="6DA5E7F2">
                <wp:extent cx="304800" cy="304800"/>
                <wp:effectExtent l="0" t="0" r="0" b="0"/>
                <wp:docPr id="1228099196" name="Rectangle 2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FB3987" id="Rectangle 21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CB47AAE" wp14:editId="3E9AEF37">
                <wp:extent cx="304800" cy="304800"/>
                <wp:effectExtent l="0" t="0" r="0" b="0"/>
                <wp:docPr id="949357413" name="Rectangle 2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9D5F92" id="Rectangle 21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2D35BAC" wp14:editId="0626410A">
                <wp:extent cx="304800" cy="304800"/>
                <wp:effectExtent l="0" t="0" r="0" b="0"/>
                <wp:docPr id="1788683460" name="Rectangle 2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061BD0" id="Rectangle 21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170B610" wp14:editId="57849A68">
                <wp:extent cx="304800" cy="304800"/>
                <wp:effectExtent l="0" t="0" r="0" b="0"/>
                <wp:docPr id="1707863040" name="Rectangle 2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C99AB4" id="Rectangle 21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C058930" wp14:editId="1C331946">
                <wp:extent cx="304800" cy="304800"/>
                <wp:effectExtent l="0" t="0" r="0" b="0"/>
                <wp:docPr id="123789234" name="Rectangle 2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7C724E" id="Rectangle 21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B6CB633" wp14:editId="1F9C8A1C">
                <wp:extent cx="304800" cy="304800"/>
                <wp:effectExtent l="0" t="0" r="0" b="0"/>
                <wp:docPr id="1546972812" name="Rectangle 21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1AD741" id="Rectangle 21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496B279" wp14:editId="638A0544">
                <wp:extent cx="304800" cy="304800"/>
                <wp:effectExtent l="0" t="0" r="0" b="0"/>
                <wp:docPr id="1274585195" name="Rectangle 21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32E284" id="Rectangle 21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4498DAB" wp14:editId="2FC8DEA2">
                <wp:extent cx="304800" cy="304800"/>
                <wp:effectExtent l="0" t="0" r="0" b="0"/>
                <wp:docPr id="1793037425" name="Rectangle 21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AA7488" id="Rectangle 21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4CCBE6C" wp14:editId="429CFEC5">
                <wp:extent cx="304800" cy="304800"/>
                <wp:effectExtent l="0" t="0" r="0" b="0"/>
                <wp:docPr id="464651190" name="Rectangle 2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A2DCDD" id="Rectangle 21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4DB22540" wp14:editId="7E446017">
                <wp:extent cx="304800" cy="304800"/>
                <wp:effectExtent l="0" t="0" r="0" b="0"/>
                <wp:docPr id="1389132658" name="Rectangle 21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E8AAC8" id="Rectangle 21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07D79D62" w14:textId="77777777" w:rsidR="002D54D5" w:rsidRPr="002D54D5" w:rsidRDefault="002D54D5" w:rsidP="002D54D5">
      <w:r w:rsidRPr="002D54D5">
        <w:rPr>
          <w:b/>
          <w:bCs/>
        </w:rPr>
        <w:t>₹4,170</w:t>
      </w:r>
      <w:r w:rsidRPr="002D54D5">
        <w:t> </w:t>
      </w:r>
      <w:del w:id="127" w:author="Unknown">
        <w:r w:rsidRPr="002D54D5">
          <w:delText>₹6,726</w:delText>
        </w:r>
      </w:del>
    </w:p>
    <w:p w14:paraId="75BD766A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44%</w:t>
      </w:r>
    </w:p>
    <w:p w14:paraId="0074BB18" w14:textId="0F65A29C" w:rsidR="002D54D5" w:rsidRPr="002D54D5" w:rsidRDefault="002D54D5" w:rsidP="002D54D5">
      <w:r w:rsidRPr="002D54D5">
        <w:drawing>
          <wp:inline distT="0" distB="0" distL="0" distR="0" wp14:anchorId="464BF74B" wp14:editId="77804861">
            <wp:extent cx="1905000" cy="2857500"/>
            <wp:effectExtent l="0" t="0" r="0" b="0"/>
            <wp:docPr id="1917666924" name="Picture 2153" descr="Dragon Ball Z Complete Box Set">
              <a:hlinkClick xmlns:a="http://schemas.openxmlformats.org/drawingml/2006/main" r:id="rId2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36" descr="Dragon Ball Z Complete Box Set">
                      <a:hlinkClick r:id="rId2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A417E" w14:textId="77777777" w:rsidR="002D54D5" w:rsidRPr="002D54D5" w:rsidRDefault="002D54D5" w:rsidP="002D54D5">
      <w:r w:rsidRPr="002D54D5">
        <w:rPr>
          <w:b/>
          <w:bCs/>
        </w:rPr>
        <w:lastRenderedPageBreak/>
        <w:t xml:space="preserve">Dragon Ball Z Complete Box </w:t>
      </w:r>
      <w:proofErr w:type="spellStart"/>
      <w:r w:rsidRPr="002D54D5">
        <w:rPr>
          <w:b/>
          <w:bCs/>
        </w:rPr>
        <w:t>Set</w:t>
      </w:r>
      <w:r w:rsidRPr="002D54D5">
        <w:t>Akira</w:t>
      </w:r>
      <w:proofErr w:type="spellEnd"/>
      <w:r w:rsidRPr="002D54D5">
        <w:t xml:space="preserve"> Toriyama</w:t>
      </w:r>
    </w:p>
    <w:p w14:paraId="6AEF33F9" w14:textId="4882F164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6B5AD96D" wp14:editId="7FE67E29">
                <wp:extent cx="304800" cy="304800"/>
                <wp:effectExtent l="0" t="0" r="0" b="0"/>
                <wp:docPr id="1973777355" name="Rectangle 2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DD913E" id="Rectangle 21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7541AFE" wp14:editId="2F2408A9">
                <wp:extent cx="304800" cy="304800"/>
                <wp:effectExtent l="0" t="0" r="0" b="0"/>
                <wp:docPr id="66322980" name="Rectangle 2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176241" id="Rectangle 21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09C476F" wp14:editId="3A153258">
                <wp:extent cx="304800" cy="304800"/>
                <wp:effectExtent l="0" t="0" r="0" b="0"/>
                <wp:docPr id="1464136628" name="Rectangle 2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6FE28E" id="Rectangle 21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66D39E6" wp14:editId="5C92B64D">
                <wp:extent cx="304800" cy="304800"/>
                <wp:effectExtent l="0" t="0" r="0" b="0"/>
                <wp:docPr id="105542750" name="Rectangle 2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AC94CE" id="Rectangle 21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7531ED2" wp14:editId="0FECFACC">
                <wp:extent cx="304800" cy="304800"/>
                <wp:effectExtent l="0" t="0" r="0" b="0"/>
                <wp:docPr id="1281954176" name="Rectangle 21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826553" id="Rectangle 21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AD23835" wp14:editId="2FF0F1EC">
                <wp:extent cx="304800" cy="304800"/>
                <wp:effectExtent l="0" t="0" r="0" b="0"/>
                <wp:docPr id="187305594" name="Rectangle 2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516EB3" id="Rectangle 21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DC2FB88" wp14:editId="0BC38F5C">
                <wp:extent cx="304800" cy="304800"/>
                <wp:effectExtent l="0" t="0" r="0" b="0"/>
                <wp:docPr id="1611599746" name="Rectangle 2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DCA742" id="Rectangle 21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C3865AC" wp14:editId="25E2B89B">
                <wp:extent cx="304800" cy="304800"/>
                <wp:effectExtent l="0" t="0" r="0" b="0"/>
                <wp:docPr id="166866326" name="Rectangle 21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590241" id="Rectangle 21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AA16C73" wp14:editId="4526351E">
                <wp:extent cx="304800" cy="304800"/>
                <wp:effectExtent l="0" t="0" r="0" b="0"/>
                <wp:docPr id="1902287694" name="Rectangle 2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CCC1DC" id="Rectangle 21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DCA4015" wp14:editId="778CB8F5">
                <wp:extent cx="304800" cy="304800"/>
                <wp:effectExtent l="0" t="0" r="0" b="0"/>
                <wp:docPr id="304467405" name="Rectangle 2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FB7E37" id="Rectangle 21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13094A56" wp14:editId="425155CE">
                <wp:extent cx="304800" cy="304800"/>
                <wp:effectExtent l="0" t="0" r="0" b="0"/>
                <wp:docPr id="775010507" name="Rectangle 2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7A234B" id="Rectangle 21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75A9BB72" w14:textId="77777777" w:rsidR="002D54D5" w:rsidRPr="002D54D5" w:rsidRDefault="002D54D5" w:rsidP="002D54D5">
      <w:r w:rsidRPr="002D54D5">
        <w:rPr>
          <w:b/>
          <w:bCs/>
        </w:rPr>
        <w:t>₹13,642</w:t>
      </w:r>
      <w:r w:rsidRPr="002D54D5">
        <w:t> </w:t>
      </w:r>
      <w:del w:id="128" w:author="Unknown">
        <w:r w:rsidRPr="002D54D5">
          <w:delText>₹24,360</w:delText>
        </w:r>
      </w:del>
    </w:p>
    <w:p w14:paraId="0B8900E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23%</w:t>
      </w:r>
    </w:p>
    <w:p w14:paraId="21F3399D" w14:textId="497B5B8F" w:rsidR="002D54D5" w:rsidRPr="002D54D5" w:rsidRDefault="002D54D5" w:rsidP="002D54D5">
      <w:r w:rsidRPr="002D54D5">
        <w:drawing>
          <wp:inline distT="0" distB="0" distL="0" distR="0" wp14:anchorId="66757D83" wp14:editId="0D351BE2">
            <wp:extent cx="1905000" cy="2857500"/>
            <wp:effectExtent l="0" t="0" r="0" b="0"/>
            <wp:docPr id="1734938715" name="Picture 2141" descr="Paw Patrol Pocket Library">
              <a:hlinkClick xmlns:a="http://schemas.openxmlformats.org/drawingml/2006/main" r:id="rId2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48" descr="Paw Patrol Pocket Library">
                      <a:hlinkClick r:id="rId2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60445" w14:textId="77777777" w:rsidR="002D54D5" w:rsidRPr="002D54D5" w:rsidRDefault="002D54D5" w:rsidP="002D54D5">
      <w:r w:rsidRPr="002D54D5">
        <w:rPr>
          <w:b/>
          <w:bCs/>
        </w:rPr>
        <w:t xml:space="preserve">Paw Patrol Pocket </w:t>
      </w:r>
      <w:proofErr w:type="spellStart"/>
      <w:r w:rsidRPr="002D54D5">
        <w:rPr>
          <w:b/>
          <w:bCs/>
        </w:rPr>
        <w:t>Library</w:t>
      </w:r>
      <w:r w:rsidRPr="002D54D5">
        <w:t>Paw</w:t>
      </w:r>
      <w:proofErr w:type="spellEnd"/>
      <w:r w:rsidRPr="002D54D5">
        <w:t xml:space="preserve"> Patrol</w:t>
      </w:r>
    </w:p>
    <w:p w14:paraId="1B0E8271" w14:textId="10B89785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445CF43D" wp14:editId="46BB0B98">
                <wp:extent cx="304800" cy="304800"/>
                <wp:effectExtent l="0" t="0" r="0" b="0"/>
                <wp:docPr id="1272914" name="Rectangle 2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103838" id="Rectangle 21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D12A658" wp14:editId="1DEFACB6">
                <wp:extent cx="304800" cy="304800"/>
                <wp:effectExtent l="0" t="0" r="0" b="0"/>
                <wp:docPr id="1357501050" name="Rectangle 21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43BE7E" id="Rectangle 21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F84642D" wp14:editId="6909F906">
                <wp:extent cx="304800" cy="304800"/>
                <wp:effectExtent l="0" t="0" r="0" b="0"/>
                <wp:docPr id="469700500" name="Rectangle 21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91F439" id="Rectangle 21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503BC88" wp14:editId="180BE18E">
                <wp:extent cx="304800" cy="304800"/>
                <wp:effectExtent l="0" t="0" r="0" b="0"/>
                <wp:docPr id="226034514" name="Rectangle 2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CC62C3" id="Rectangle 21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B64915C" wp14:editId="7CBACFC8">
                <wp:extent cx="304800" cy="304800"/>
                <wp:effectExtent l="0" t="0" r="0" b="0"/>
                <wp:docPr id="1092679396" name="Rectangle 21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8DC194" id="Rectangle 21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C295C1A" wp14:editId="7760C6F0">
                <wp:extent cx="304800" cy="304800"/>
                <wp:effectExtent l="0" t="0" r="0" b="0"/>
                <wp:docPr id="1448942441" name="Rectangle 2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69356B" id="Rectangle 21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9BF1795" wp14:editId="504CEE25">
                <wp:extent cx="304800" cy="304800"/>
                <wp:effectExtent l="0" t="0" r="0" b="0"/>
                <wp:docPr id="495573428" name="Rectangle 21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802F04" id="Rectangle 21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2F86334" wp14:editId="2229ADC1">
                <wp:extent cx="304800" cy="304800"/>
                <wp:effectExtent l="0" t="0" r="0" b="0"/>
                <wp:docPr id="1327070416" name="Rectangle 2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70F3D9" id="Rectangle 21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E02A4F3" wp14:editId="4D09BD5D">
                <wp:extent cx="304800" cy="304800"/>
                <wp:effectExtent l="0" t="0" r="0" b="0"/>
                <wp:docPr id="1452640850" name="Rectangle 2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56628E" id="Rectangle 21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67EB6B2" wp14:editId="23E38ABE">
                <wp:extent cx="304800" cy="304800"/>
                <wp:effectExtent l="0" t="0" r="0" b="0"/>
                <wp:docPr id="804909478" name="Rectangle 2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BDA042" id="Rectangle 21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4.7</w:t>
      </w:r>
      <w:r w:rsidRPr="002D54D5">
        <mc:AlternateContent>
          <mc:Choice Requires="wps">
            <w:drawing>
              <wp:inline distT="0" distB="0" distL="0" distR="0" wp14:anchorId="2633C240" wp14:editId="35CA8333">
                <wp:extent cx="304800" cy="304800"/>
                <wp:effectExtent l="0" t="0" r="0" b="0"/>
                <wp:docPr id="198718146" name="Rectangle 2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47C452" id="Rectangle 21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(9)</w:t>
      </w:r>
    </w:p>
    <w:p w14:paraId="16AEE572" w14:textId="77777777" w:rsidR="002D54D5" w:rsidRPr="002D54D5" w:rsidRDefault="002D54D5" w:rsidP="002D54D5">
      <w:r w:rsidRPr="002D54D5">
        <w:rPr>
          <w:b/>
          <w:bCs/>
        </w:rPr>
        <w:t>₹501</w:t>
      </w:r>
      <w:r w:rsidRPr="002D54D5">
        <w:t> </w:t>
      </w:r>
      <w:del w:id="129" w:author="Unknown">
        <w:r w:rsidRPr="002D54D5">
          <w:delText>₹650</w:delText>
        </w:r>
      </w:del>
    </w:p>
    <w:p w14:paraId="4EA5095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42%</w:t>
      </w:r>
    </w:p>
    <w:p w14:paraId="2C6396DC" w14:textId="1EA0533E" w:rsidR="002D54D5" w:rsidRPr="002D54D5" w:rsidRDefault="002D54D5" w:rsidP="002D54D5">
      <w:r w:rsidRPr="002D54D5">
        <w:lastRenderedPageBreak/>
        <w:drawing>
          <wp:inline distT="0" distB="0" distL="0" distR="0" wp14:anchorId="2AAFE732" wp14:editId="5D3D9595">
            <wp:extent cx="1905000" cy="2857500"/>
            <wp:effectExtent l="0" t="0" r="0" b="0"/>
            <wp:docPr id="2034613711" name="Picture 2129" descr="Elon Musk">
              <a:hlinkClick xmlns:a="http://schemas.openxmlformats.org/drawingml/2006/main" r:id="rId2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60" descr="Elon Musk">
                      <a:hlinkClick r:id="rId2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F4A5F" w14:textId="77777777" w:rsidR="002D54D5" w:rsidRPr="002D54D5" w:rsidRDefault="002D54D5" w:rsidP="002D54D5">
      <w:r w:rsidRPr="002D54D5">
        <w:rPr>
          <w:b/>
          <w:bCs/>
        </w:rPr>
        <w:t xml:space="preserve">Elon </w:t>
      </w:r>
      <w:proofErr w:type="spellStart"/>
      <w:r w:rsidRPr="002D54D5">
        <w:rPr>
          <w:b/>
          <w:bCs/>
        </w:rPr>
        <w:t>Musk</w:t>
      </w:r>
      <w:r w:rsidRPr="002D54D5">
        <w:t>Walter</w:t>
      </w:r>
      <w:proofErr w:type="spellEnd"/>
      <w:r w:rsidRPr="002D54D5">
        <w:t xml:space="preserve"> Isaacson</w:t>
      </w:r>
    </w:p>
    <w:p w14:paraId="10F4C6D4" w14:textId="4034A4A2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394529C1" wp14:editId="3A007FD3">
                <wp:extent cx="304800" cy="304800"/>
                <wp:effectExtent l="0" t="0" r="0" b="0"/>
                <wp:docPr id="1925350139" name="Rectangle 2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FB50BD" id="Rectangle 21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D5F9A9F" wp14:editId="0E06D3E7">
                <wp:extent cx="304800" cy="304800"/>
                <wp:effectExtent l="0" t="0" r="0" b="0"/>
                <wp:docPr id="2132240570" name="Rectangle 2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FDA113" id="Rectangle 21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7BB8081" wp14:editId="723EBAD0">
                <wp:extent cx="304800" cy="304800"/>
                <wp:effectExtent l="0" t="0" r="0" b="0"/>
                <wp:docPr id="656325755" name="Rectangle 21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70CD36" id="Rectangle 21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F3DBE49" wp14:editId="5100AEED">
                <wp:extent cx="304800" cy="304800"/>
                <wp:effectExtent l="0" t="0" r="0" b="0"/>
                <wp:docPr id="1194178866" name="Rectangle 2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F5F01A" id="Rectangle 21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EB9E629" wp14:editId="33C91A72">
                <wp:extent cx="304800" cy="304800"/>
                <wp:effectExtent l="0" t="0" r="0" b="0"/>
                <wp:docPr id="327984464" name="Rectangle 2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96F284" id="Rectangle 21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CBFA59C" wp14:editId="4FA3CE2F">
                <wp:extent cx="304800" cy="304800"/>
                <wp:effectExtent l="0" t="0" r="0" b="0"/>
                <wp:docPr id="1546892096" name="Rectangle 2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BCFA82" id="Rectangle 21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F412F1C" wp14:editId="6FE3A447">
                <wp:extent cx="304800" cy="304800"/>
                <wp:effectExtent l="0" t="0" r="0" b="0"/>
                <wp:docPr id="2096718697" name="Rectangle 2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DD8C75" id="Rectangle 21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2B90C0E" wp14:editId="393E952C">
                <wp:extent cx="304800" cy="304800"/>
                <wp:effectExtent l="0" t="0" r="0" b="0"/>
                <wp:docPr id="464047462" name="Rectangle 2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B00D81" id="Rectangle 21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010487C" wp14:editId="201C8751">
                <wp:extent cx="304800" cy="304800"/>
                <wp:effectExtent l="0" t="0" r="0" b="0"/>
                <wp:docPr id="243538300" name="Rectangle 2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168478" id="Rectangle 21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BB976E3" wp14:editId="1F19987B">
                <wp:extent cx="304800" cy="304800"/>
                <wp:effectExtent l="0" t="0" r="0" b="0"/>
                <wp:docPr id="105309222" name="Rectangle 2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E767E5" id="Rectangle 21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mc:AlternateContent>
          <mc:Choice Requires="wps">
            <w:drawing>
              <wp:inline distT="0" distB="0" distL="0" distR="0" wp14:anchorId="1512EB5D" wp14:editId="7E26BCE5">
                <wp:extent cx="304800" cy="304800"/>
                <wp:effectExtent l="0" t="0" r="0" b="0"/>
                <wp:docPr id="453930853" name="Rectangle 21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CF8774" id="Rectangle 21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(9)</w:t>
      </w:r>
    </w:p>
    <w:p w14:paraId="197C5BDB" w14:textId="77777777" w:rsidR="002D54D5" w:rsidRPr="002D54D5" w:rsidRDefault="002D54D5" w:rsidP="002D54D5">
      <w:r w:rsidRPr="002D54D5">
        <w:rPr>
          <w:b/>
          <w:bCs/>
        </w:rPr>
        <w:t>₹869</w:t>
      </w:r>
      <w:r w:rsidRPr="002D54D5">
        <w:t> </w:t>
      </w:r>
      <w:del w:id="130" w:author="Unknown">
        <w:r w:rsidRPr="002D54D5">
          <w:delText>₹1,499</w:delText>
        </w:r>
      </w:del>
    </w:p>
    <w:p w14:paraId="52DC93C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28%</w:t>
      </w:r>
    </w:p>
    <w:p w14:paraId="731F4F54" w14:textId="297C86C4" w:rsidR="002D54D5" w:rsidRPr="002D54D5" w:rsidRDefault="002D54D5" w:rsidP="002D54D5">
      <w:r w:rsidRPr="002D54D5">
        <w:drawing>
          <wp:inline distT="0" distB="0" distL="0" distR="0" wp14:anchorId="11DBFCDF" wp14:editId="243BE994">
            <wp:extent cx="1905000" cy="2857500"/>
            <wp:effectExtent l="0" t="0" r="0" b="0"/>
            <wp:docPr id="249139232" name="Picture 2117" descr="Diary of a Wimpy Kid: Diper Overlode (Book 17)">
              <a:hlinkClick xmlns:a="http://schemas.openxmlformats.org/drawingml/2006/main" r:id="rId2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72" descr="Diary of a Wimpy Kid: Diper Overlode (Book 17)">
                      <a:hlinkClick r:id="rId2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32F45" w14:textId="77777777" w:rsidR="002D54D5" w:rsidRPr="002D54D5" w:rsidRDefault="002D54D5" w:rsidP="002D54D5">
      <w:r w:rsidRPr="002D54D5">
        <w:rPr>
          <w:b/>
          <w:bCs/>
        </w:rPr>
        <w:t xml:space="preserve">Diary of a Wimpy Kid: </w:t>
      </w:r>
      <w:proofErr w:type="spellStart"/>
      <w:r w:rsidRPr="002D54D5">
        <w:rPr>
          <w:b/>
          <w:bCs/>
        </w:rPr>
        <w:t>Diper</w:t>
      </w:r>
      <w:proofErr w:type="spellEnd"/>
      <w:r w:rsidRPr="002D54D5">
        <w:rPr>
          <w:b/>
          <w:bCs/>
        </w:rPr>
        <w:t xml:space="preserve"> </w:t>
      </w:r>
      <w:proofErr w:type="spellStart"/>
      <w:r w:rsidRPr="002D54D5">
        <w:rPr>
          <w:b/>
          <w:bCs/>
        </w:rPr>
        <w:t>Overlode</w:t>
      </w:r>
      <w:proofErr w:type="spellEnd"/>
      <w:r w:rsidRPr="002D54D5">
        <w:rPr>
          <w:b/>
          <w:bCs/>
        </w:rPr>
        <w:t xml:space="preserve"> (Book </w:t>
      </w:r>
      <w:proofErr w:type="gramStart"/>
      <w:r w:rsidRPr="002D54D5">
        <w:rPr>
          <w:b/>
          <w:bCs/>
        </w:rPr>
        <w:t>17)</w:t>
      </w:r>
      <w:r w:rsidRPr="002D54D5">
        <w:t>Jeff</w:t>
      </w:r>
      <w:proofErr w:type="gramEnd"/>
      <w:r w:rsidRPr="002D54D5">
        <w:t xml:space="preserve"> Kinney</w:t>
      </w:r>
    </w:p>
    <w:p w14:paraId="2DA93752" w14:textId="1856C353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3F809F53" wp14:editId="2BDB54F3">
                <wp:extent cx="304800" cy="304800"/>
                <wp:effectExtent l="0" t="0" r="0" b="0"/>
                <wp:docPr id="174993001" name="Rectangle 21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6D6895" id="Rectangle 21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46D025A" wp14:editId="56049833">
                <wp:extent cx="304800" cy="304800"/>
                <wp:effectExtent l="0" t="0" r="0" b="0"/>
                <wp:docPr id="637468610" name="Rectangle 2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851EE8" id="Rectangle 21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5001050" wp14:editId="7023FF82">
                <wp:extent cx="304800" cy="304800"/>
                <wp:effectExtent l="0" t="0" r="0" b="0"/>
                <wp:docPr id="1249393729" name="Rectangle 2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673A81" id="Rectangle 21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E7E89D5" wp14:editId="0A517B1F">
                <wp:extent cx="304800" cy="304800"/>
                <wp:effectExtent l="0" t="0" r="0" b="0"/>
                <wp:docPr id="1635575533" name="Rectangle 2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8A6E9C" id="Rectangle 21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77A6FC5" wp14:editId="5F2F7F68">
                <wp:extent cx="304800" cy="304800"/>
                <wp:effectExtent l="0" t="0" r="0" b="0"/>
                <wp:docPr id="1872133214" name="Rectangle 2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42C2A1" id="Rectangle 21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F1EA5AC" wp14:editId="49D5C334">
                <wp:extent cx="304800" cy="304800"/>
                <wp:effectExtent l="0" t="0" r="0" b="0"/>
                <wp:docPr id="1314441352" name="Rectangle 2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9B84D3" id="Rectangle 21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5C6676F" wp14:editId="7BD994B8">
                <wp:extent cx="304800" cy="304800"/>
                <wp:effectExtent l="0" t="0" r="0" b="0"/>
                <wp:docPr id="431899031" name="Rectangle 2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F734E3" id="Rectangle 21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77B171E" wp14:editId="56BF81BB">
                <wp:extent cx="304800" cy="304800"/>
                <wp:effectExtent l="0" t="0" r="0" b="0"/>
                <wp:docPr id="193570689" name="Rectangle 2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53FC16" id="Rectangle 21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832B53D" wp14:editId="34AA60E6">
                <wp:extent cx="304800" cy="304800"/>
                <wp:effectExtent l="0" t="0" r="0" b="0"/>
                <wp:docPr id="870122255" name="Rectangle 2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83576B" id="Rectangle 21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C5FA8BF" wp14:editId="15128904">
                <wp:extent cx="304800" cy="304800"/>
                <wp:effectExtent l="0" t="0" r="0" b="0"/>
                <wp:docPr id="651012447" name="Rectangle 2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D25C84" id="Rectangle 21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4FBC02AE" w14:textId="77777777" w:rsidR="002D54D5" w:rsidRPr="002D54D5" w:rsidRDefault="002D54D5" w:rsidP="002D54D5">
      <w:r w:rsidRPr="002D54D5">
        <w:rPr>
          <w:b/>
          <w:bCs/>
        </w:rPr>
        <w:t>₹396</w:t>
      </w:r>
      <w:r w:rsidRPr="002D54D5">
        <w:t> </w:t>
      </w:r>
      <w:del w:id="131" w:author="Unknown">
        <w:r w:rsidRPr="002D54D5">
          <w:delText>₹550</w:delText>
        </w:r>
      </w:del>
    </w:p>
    <w:p w14:paraId="7ABFA86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32%</w:t>
      </w:r>
    </w:p>
    <w:p w14:paraId="25AC2D12" w14:textId="5B8CCBF3" w:rsidR="002D54D5" w:rsidRPr="002D54D5" w:rsidRDefault="002D54D5" w:rsidP="002D54D5">
      <w:r w:rsidRPr="002D54D5">
        <w:drawing>
          <wp:inline distT="0" distB="0" distL="0" distR="0" wp14:anchorId="3CD97B15" wp14:editId="10F32987">
            <wp:extent cx="1905000" cy="2857500"/>
            <wp:effectExtent l="0" t="0" r="0" b="0"/>
            <wp:docPr id="1493981115" name="Picture 2106" descr="The World Atlas of Coffee">
              <a:hlinkClick xmlns:a="http://schemas.openxmlformats.org/drawingml/2006/main" r:id="rId2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83" descr="The World Atlas of Coffee">
                      <a:hlinkClick r:id="rId2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9C11D" w14:textId="77777777" w:rsidR="002D54D5" w:rsidRPr="002D54D5" w:rsidRDefault="002D54D5" w:rsidP="002D54D5">
      <w:r w:rsidRPr="002D54D5">
        <w:rPr>
          <w:b/>
          <w:bCs/>
        </w:rPr>
        <w:t xml:space="preserve">The World Atlas of </w:t>
      </w:r>
      <w:proofErr w:type="spellStart"/>
      <w:r w:rsidRPr="002D54D5">
        <w:rPr>
          <w:b/>
          <w:bCs/>
        </w:rPr>
        <w:t>Coffee</w:t>
      </w:r>
      <w:r w:rsidRPr="002D54D5">
        <w:t>James</w:t>
      </w:r>
      <w:proofErr w:type="spellEnd"/>
      <w:r w:rsidRPr="002D54D5">
        <w:t xml:space="preserve"> Hoffmann</w:t>
      </w:r>
    </w:p>
    <w:p w14:paraId="7D824A80" w14:textId="18C92610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E53AA58" wp14:editId="5D8D8235">
                <wp:extent cx="304800" cy="304800"/>
                <wp:effectExtent l="0" t="0" r="0" b="0"/>
                <wp:docPr id="1958194906" name="Rectangle 2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71B8B0" id="Rectangle 21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ABAEA60" wp14:editId="30CA969E">
                <wp:extent cx="304800" cy="304800"/>
                <wp:effectExtent l="0" t="0" r="0" b="0"/>
                <wp:docPr id="245002106" name="Rectangle 2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88D599" id="Rectangle 21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FBE612F" wp14:editId="2643EE5D">
                <wp:extent cx="304800" cy="304800"/>
                <wp:effectExtent l="0" t="0" r="0" b="0"/>
                <wp:docPr id="1217688893" name="Rectangle 2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3A3943" id="Rectangle 21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5A308A9" wp14:editId="0ED18BEE">
                <wp:extent cx="304800" cy="304800"/>
                <wp:effectExtent l="0" t="0" r="0" b="0"/>
                <wp:docPr id="848732924" name="Rectangle 2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8F19F0" id="Rectangle 21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A902B43" wp14:editId="20E69164">
                <wp:extent cx="304800" cy="304800"/>
                <wp:effectExtent l="0" t="0" r="0" b="0"/>
                <wp:docPr id="1488870777" name="Rectangle 2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60971C" id="Rectangle 21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7D88A72" wp14:editId="25680050">
                <wp:extent cx="304800" cy="304800"/>
                <wp:effectExtent l="0" t="0" r="0" b="0"/>
                <wp:docPr id="1589319532" name="Rectangle 2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6E0D0C" id="Rectangle 21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94420D6" wp14:editId="495EC772">
                <wp:extent cx="304800" cy="304800"/>
                <wp:effectExtent l="0" t="0" r="0" b="0"/>
                <wp:docPr id="1970543835" name="Rectangle 20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5B48ED" id="Rectangle 20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5ACA163" wp14:editId="5472C492">
                <wp:extent cx="304800" cy="304800"/>
                <wp:effectExtent l="0" t="0" r="0" b="0"/>
                <wp:docPr id="1091243089" name="Rectangle 20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FFBF79" id="Rectangle 20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AB81F2A" wp14:editId="006E7460">
                <wp:extent cx="304800" cy="304800"/>
                <wp:effectExtent l="0" t="0" r="0" b="0"/>
                <wp:docPr id="1866182088" name="Rectangle 20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224D4E" id="Rectangle 20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490840C" wp14:editId="73E5209C">
                <wp:extent cx="304800" cy="304800"/>
                <wp:effectExtent l="0" t="0" r="0" b="0"/>
                <wp:docPr id="144490563" name="Rectangle 20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8B18B5" id="Rectangle 20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4.6</w:t>
      </w:r>
      <w:r w:rsidRPr="002D54D5">
        <mc:AlternateContent>
          <mc:Choice Requires="wps">
            <w:drawing>
              <wp:inline distT="0" distB="0" distL="0" distR="0" wp14:anchorId="27268884" wp14:editId="01421A10">
                <wp:extent cx="304800" cy="304800"/>
                <wp:effectExtent l="0" t="0" r="0" b="0"/>
                <wp:docPr id="1256602862" name="Rectangle 20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9801B6" id="Rectangle 20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0A710FF5" w14:textId="77777777" w:rsidR="002D54D5" w:rsidRPr="002D54D5" w:rsidRDefault="002D54D5" w:rsidP="002D54D5">
      <w:r w:rsidRPr="002D54D5">
        <w:rPr>
          <w:b/>
          <w:bCs/>
        </w:rPr>
        <w:t>₹1,427</w:t>
      </w:r>
      <w:r w:rsidRPr="002D54D5">
        <w:t> </w:t>
      </w:r>
      <w:del w:id="132" w:author="Unknown">
        <w:r w:rsidRPr="002D54D5">
          <w:delText>₹2,099</w:delText>
        </w:r>
      </w:del>
    </w:p>
    <w:p w14:paraId="2E7DDC6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14%</w:t>
      </w:r>
    </w:p>
    <w:p w14:paraId="2D7E4B2B" w14:textId="026DFCFD" w:rsidR="002D54D5" w:rsidRPr="002D54D5" w:rsidRDefault="002D54D5" w:rsidP="002D54D5">
      <w:r w:rsidRPr="002D54D5">
        <w:drawing>
          <wp:inline distT="0" distB="0" distL="0" distR="0" wp14:anchorId="0C5006B9" wp14:editId="4DE918EC">
            <wp:extent cx="1905000" cy="2857500"/>
            <wp:effectExtent l="0" t="0" r="0" b="0"/>
            <wp:docPr id="1560783985" name="Picture 2094" descr="The Alchemist">
              <a:hlinkClick xmlns:a="http://schemas.openxmlformats.org/drawingml/2006/main" r:id="rId2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95" descr="The Alchemist">
                      <a:hlinkClick r:id="rId2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676FA" w14:textId="77777777" w:rsidR="002D54D5" w:rsidRPr="002D54D5" w:rsidRDefault="002D54D5" w:rsidP="002D54D5">
      <w:r w:rsidRPr="002D54D5">
        <w:rPr>
          <w:b/>
          <w:bCs/>
        </w:rPr>
        <w:t xml:space="preserve">The </w:t>
      </w:r>
      <w:proofErr w:type="spellStart"/>
      <w:r w:rsidRPr="002D54D5">
        <w:rPr>
          <w:b/>
          <w:bCs/>
        </w:rPr>
        <w:t>Alchemist</w:t>
      </w:r>
      <w:r w:rsidRPr="002D54D5">
        <w:t>Paulo</w:t>
      </w:r>
      <w:proofErr w:type="spellEnd"/>
      <w:r w:rsidRPr="002D54D5">
        <w:t xml:space="preserve"> Coelho</w:t>
      </w:r>
    </w:p>
    <w:p w14:paraId="35DF442A" w14:textId="2DEBF8C0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51EA7B8" wp14:editId="30A7BC35">
                <wp:extent cx="304800" cy="304800"/>
                <wp:effectExtent l="0" t="0" r="0" b="0"/>
                <wp:docPr id="1955733659" name="Rectangle 20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6E1750" id="Rectangle 20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41526BF" wp14:editId="4958CBAE">
                <wp:extent cx="304800" cy="304800"/>
                <wp:effectExtent l="0" t="0" r="0" b="0"/>
                <wp:docPr id="1675273135" name="Rectangle 20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681CA2" id="Rectangle 20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A7C2C41" wp14:editId="6671B5FC">
                <wp:extent cx="304800" cy="304800"/>
                <wp:effectExtent l="0" t="0" r="0" b="0"/>
                <wp:docPr id="1179734115" name="Rectangle 20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CE4B15" id="Rectangle 20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8BA7C4C" wp14:editId="359EDCBF">
                <wp:extent cx="304800" cy="304800"/>
                <wp:effectExtent l="0" t="0" r="0" b="0"/>
                <wp:docPr id="1353914598" name="Rectangle 20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E873B2" id="Rectangle 20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53F62C7" wp14:editId="4056D273">
                <wp:extent cx="304800" cy="304800"/>
                <wp:effectExtent l="0" t="0" r="0" b="0"/>
                <wp:docPr id="1339105536" name="Rectangle 20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40A245" id="Rectangle 20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BBD26D1" wp14:editId="254BBFD2">
                <wp:extent cx="304800" cy="304800"/>
                <wp:effectExtent l="0" t="0" r="0" b="0"/>
                <wp:docPr id="422697407" name="Rectangle 20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574FA3" id="Rectangle 20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286CE14" wp14:editId="46511AF8">
                <wp:extent cx="304800" cy="304800"/>
                <wp:effectExtent l="0" t="0" r="0" b="0"/>
                <wp:docPr id="795360307" name="Rectangle 2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89CEBD" id="Rectangle 20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89CD146" wp14:editId="47925AC9">
                <wp:extent cx="304800" cy="304800"/>
                <wp:effectExtent l="0" t="0" r="0" b="0"/>
                <wp:docPr id="1661331197" name="Rectangle 20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BB24F1" id="Rectangle 20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3153594" wp14:editId="58104182">
                <wp:extent cx="304800" cy="304800"/>
                <wp:effectExtent l="0" t="0" r="0" b="0"/>
                <wp:docPr id="1131384429" name="Rectangle 20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5448AC" id="Rectangle 20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FB57617" wp14:editId="0B38087B">
                <wp:extent cx="304800" cy="304800"/>
                <wp:effectExtent l="0" t="0" r="0" b="0"/>
                <wp:docPr id="532672356" name="Rectangle 20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F515D6" id="Rectangle 20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4.6</w:t>
      </w:r>
      <w:r w:rsidRPr="002D54D5">
        <mc:AlternateContent>
          <mc:Choice Requires="wps">
            <w:drawing>
              <wp:inline distT="0" distB="0" distL="0" distR="0" wp14:anchorId="3F8005A1" wp14:editId="4C5E1155">
                <wp:extent cx="304800" cy="304800"/>
                <wp:effectExtent l="0" t="0" r="0" b="0"/>
                <wp:docPr id="1526005129" name="Rectangle 20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01DC58" id="Rectangle 20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5146D5F3" w14:textId="77777777" w:rsidR="002D54D5" w:rsidRPr="002D54D5" w:rsidRDefault="002D54D5" w:rsidP="002D54D5">
      <w:r w:rsidRPr="002D54D5">
        <w:rPr>
          <w:b/>
          <w:bCs/>
        </w:rPr>
        <w:lastRenderedPageBreak/>
        <w:t>₹653</w:t>
      </w:r>
      <w:r w:rsidRPr="002D54D5">
        <w:t> </w:t>
      </w:r>
      <w:del w:id="133" w:author="Unknown">
        <w:r w:rsidRPr="002D54D5">
          <w:delText>₹759</w:delText>
        </w:r>
      </w:del>
    </w:p>
    <w:p w14:paraId="258AAB3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40%</w:t>
      </w:r>
    </w:p>
    <w:p w14:paraId="53D61718" w14:textId="0FB0C3E8" w:rsidR="002D54D5" w:rsidRPr="002D54D5" w:rsidRDefault="002D54D5" w:rsidP="002D54D5">
      <w:r w:rsidRPr="002D54D5">
        <w:drawing>
          <wp:inline distT="0" distB="0" distL="0" distR="0" wp14:anchorId="2D64D0F3" wp14:editId="7D3FB286">
            <wp:extent cx="1905000" cy="2857500"/>
            <wp:effectExtent l="0" t="0" r="0" b="0"/>
            <wp:docPr id="116220065" name="Picture 2082" descr="Brain Games For Clever Kids®">
              <a:hlinkClick xmlns:a="http://schemas.openxmlformats.org/drawingml/2006/main" r:id="rId2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07" descr="Brain Games For Clever Kids®">
                      <a:hlinkClick r:id="rId2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D892" w14:textId="77777777" w:rsidR="002D54D5" w:rsidRPr="002D54D5" w:rsidRDefault="002D54D5" w:rsidP="002D54D5">
      <w:r w:rsidRPr="002D54D5">
        <w:rPr>
          <w:b/>
          <w:bCs/>
        </w:rPr>
        <w:t xml:space="preserve">Brain Games </w:t>
      </w:r>
      <w:proofErr w:type="gramStart"/>
      <w:r w:rsidRPr="002D54D5">
        <w:rPr>
          <w:b/>
          <w:bCs/>
        </w:rPr>
        <w:t>For</w:t>
      </w:r>
      <w:proofErr w:type="gramEnd"/>
      <w:r w:rsidRPr="002D54D5">
        <w:rPr>
          <w:b/>
          <w:bCs/>
        </w:rPr>
        <w:t xml:space="preserve"> Clever </w:t>
      </w:r>
      <w:proofErr w:type="spellStart"/>
      <w:r w:rsidRPr="002D54D5">
        <w:rPr>
          <w:b/>
          <w:bCs/>
        </w:rPr>
        <w:t>Kids®</w:t>
      </w:r>
      <w:r w:rsidRPr="002D54D5">
        <w:t>Gareth</w:t>
      </w:r>
      <w:proofErr w:type="spellEnd"/>
      <w:r w:rsidRPr="002D54D5">
        <w:t xml:space="preserve"> Moore</w:t>
      </w:r>
    </w:p>
    <w:p w14:paraId="6DC1459C" w14:textId="119FD18B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0FB0BD7E" wp14:editId="55A40D51">
                <wp:extent cx="304800" cy="304800"/>
                <wp:effectExtent l="0" t="0" r="0" b="0"/>
                <wp:docPr id="2035790861" name="Rectangle 20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4C65E3" id="Rectangle 20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A623BA1" wp14:editId="4ED87226">
                <wp:extent cx="304800" cy="304800"/>
                <wp:effectExtent l="0" t="0" r="0" b="0"/>
                <wp:docPr id="49478233" name="Rectangle 20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B897AD" id="Rectangle 20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5965372" wp14:editId="6BD36D5B">
                <wp:extent cx="304800" cy="304800"/>
                <wp:effectExtent l="0" t="0" r="0" b="0"/>
                <wp:docPr id="866519785" name="Rectangle 20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EA4D21" id="Rectangle 20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30C32F4" wp14:editId="6E756D5B">
                <wp:extent cx="304800" cy="304800"/>
                <wp:effectExtent l="0" t="0" r="0" b="0"/>
                <wp:docPr id="1092860827" name="Rectangle 20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D5D053" id="Rectangle 20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60B7BE8" wp14:editId="30DAB24F">
                <wp:extent cx="304800" cy="304800"/>
                <wp:effectExtent l="0" t="0" r="0" b="0"/>
                <wp:docPr id="1652072826" name="Rectangle 20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A9C976" id="Rectangle 20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19D2EC7" wp14:editId="1B392253">
                <wp:extent cx="304800" cy="304800"/>
                <wp:effectExtent l="0" t="0" r="0" b="0"/>
                <wp:docPr id="102269433" name="Rectangle 20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1C8CC2" id="Rectangle 20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6184450" wp14:editId="47D9CEAD">
                <wp:extent cx="304800" cy="304800"/>
                <wp:effectExtent l="0" t="0" r="0" b="0"/>
                <wp:docPr id="183278801" name="Rectangle 2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38E4E8" id="Rectangle 20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C017780" wp14:editId="0C90ECBB">
                <wp:extent cx="304800" cy="304800"/>
                <wp:effectExtent l="0" t="0" r="0" b="0"/>
                <wp:docPr id="1461770228" name="Rectangle 20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99D978" id="Rectangle 20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F521316" wp14:editId="37A92BC9">
                <wp:extent cx="304800" cy="304800"/>
                <wp:effectExtent l="0" t="0" r="0" b="0"/>
                <wp:docPr id="1320896504" name="Rectangle 20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BE01EC" id="Rectangle 20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AB3058F" wp14:editId="562A13C1">
                <wp:extent cx="304800" cy="304800"/>
                <wp:effectExtent l="0" t="0" r="0" b="0"/>
                <wp:docPr id="1041092488" name="Rectangle 20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B4C732" id="Rectangle 20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mc:AlternateContent>
          <mc:Choice Requires="wps">
            <w:drawing>
              <wp:inline distT="0" distB="0" distL="0" distR="0" wp14:anchorId="40E94598" wp14:editId="29981EAA">
                <wp:extent cx="304800" cy="304800"/>
                <wp:effectExtent l="0" t="0" r="0" b="0"/>
                <wp:docPr id="1343231912" name="Rectangle 2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D76E84" id="Rectangle 20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2A985315" w14:textId="77777777" w:rsidR="002D54D5" w:rsidRPr="002D54D5" w:rsidRDefault="002D54D5" w:rsidP="002D54D5">
      <w:r w:rsidRPr="002D54D5">
        <w:rPr>
          <w:b/>
          <w:bCs/>
        </w:rPr>
        <w:t>₹119</w:t>
      </w:r>
      <w:r w:rsidRPr="002D54D5">
        <w:t> </w:t>
      </w:r>
      <w:del w:id="134" w:author="Unknown">
        <w:r w:rsidRPr="002D54D5">
          <w:delText>₹199</w:delText>
        </w:r>
      </w:del>
    </w:p>
    <w:p w14:paraId="30B8053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40%</w:t>
      </w:r>
    </w:p>
    <w:p w14:paraId="1EAC54B0" w14:textId="4AA6755F" w:rsidR="002D54D5" w:rsidRPr="002D54D5" w:rsidRDefault="002D54D5" w:rsidP="002D54D5">
      <w:r w:rsidRPr="002D54D5">
        <w:drawing>
          <wp:inline distT="0" distB="0" distL="0" distR="0" wp14:anchorId="501FC1CB" wp14:editId="612E5CAE">
            <wp:extent cx="1905000" cy="2857500"/>
            <wp:effectExtent l="0" t="0" r="0" b="0"/>
            <wp:docPr id="199535227" name="Picture 2070" descr="Ielts 18 Academic Student's Book with Answers with Audio with Resource Bank">
              <a:hlinkClick xmlns:a="http://schemas.openxmlformats.org/drawingml/2006/main" r:id="rId2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19" descr="Ielts 18 Academic Student's Book with Answers with Audio with Resource Bank">
                      <a:hlinkClick r:id="rId2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9B1A3" w14:textId="77777777" w:rsidR="002D54D5" w:rsidRPr="002D54D5" w:rsidRDefault="002D54D5" w:rsidP="002D54D5">
      <w:proofErr w:type="spellStart"/>
      <w:r w:rsidRPr="002D54D5">
        <w:rPr>
          <w:b/>
          <w:bCs/>
        </w:rPr>
        <w:t>Ielts</w:t>
      </w:r>
      <w:proofErr w:type="spellEnd"/>
      <w:r w:rsidRPr="002D54D5">
        <w:rPr>
          <w:b/>
          <w:bCs/>
        </w:rPr>
        <w:t xml:space="preserve"> 18 Academic Student's Book with Answers with Audio with Resource Bank</w:t>
      </w:r>
    </w:p>
    <w:p w14:paraId="4460A1EA" w14:textId="2BB73DD3" w:rsidR="002D54D5" w:rsidRPr="002D54D5" w:rsidRDefault="002D54D5" w:rsidP="002D54D5">
      <w:r w:rsidRPr="002D54D5">
        <w:lastRenderedPageBreak/>
        <mc:AlternateContent>
          <mc:Choice Requires="wps">
            <w:drawing>
              <wp:inline distT="0" distB="0" distL="0" distR="0" wp14:anchorId="6D5A5FF6" wp14:editId="14EEE441">
                <wp:extent cx="304800" cy="304800"/>
                <wp:effectExtent l="0" t="0" r="0" b="0"/>
                <wp:docPr id="2020189613" name="Rectangle 20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171D2F" id="Rectangle 20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F204AB1" wp14:editId="43454D85">
                <wp:extent cx="304800" cy="304800"/>
                <wp:effectExtent l="0" t="0" r="0" b="0"/>
                <wp:docPr id="464628648" name="Rectangle 20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5BD49B" id="Rectangle 20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4DE388C" wp14:editId="6187F5E7">
                <wp:extent cx="304800" cy="304800"/>
                <wp:effectExtent l="0" t="0" r="0" b="0"/>
                <wp:docPr id="1316048092" name="Rectangle 20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89F7CC" id="Rectangle 20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C2C414D" wp14:editId="386812DE">
                <wp:extent cx="304800" cy="304800"/>
                <wp:effectExtent l="0" t="0" r="0" b="0"/>
                <wp:docPr id="277184007" name="Rectangle 20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EAB517" id="Rectangle 20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8D21D22" wp14:editId="2886490C">
                <wp:extent cx="304800" cy="304800"/>
                <wp:effectExtent l="0" t="0" r="0" b="0"/>
                <wp:docPr id="847784132" name="Rectangle 2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B9DD69" id="Rectangle 20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FB48C6D" wp14:editId="1406F88D">
                <wp:extent cx="304800" cy="304800"/>
                <wp:effectExtent l="0" t="0" r="0" b="0"/>
                <wp:docPr id="1916547675" name="Rectangle 2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2497DC" id="Rectangle 20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C7BFACE" wp14:editId="0DF88156">
                <wp:extent cx="304800" cy="304800"/>
                <wp:effectExtent l="0" t="0" r="0" b="0"/>
                <wp:docPr id="801472827" name="Rectangle 20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68F6FA" id="Rectangle 20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B517611" wp14:editId="05D59179">
                <wp:extent cx="304800" cy="304800"/>
                <wp:effectExtent l="0" t="0" r="0" b="0"/>
                <wp:docPr id="1441988125" name="Rectangle 20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2A8229" id="Rectangle 20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F2B6415" wp14:editId="1B5FD5D8">
                <wp:extent cx="304800" cy="304800"/>
                <wp:effectExtent l="0" t="0" r="0" b="0"/>
                <wp:docPr id="770655837" name="Rectangle 20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E23496" id="Rectangle 20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EAB67D9" wp14:editId="6DDF68C8">
                <wp:extent cx="304800" cy="304800"/>
                <wp:effectExtent l="0" t="0" r="0" b="0"/>
                <wp:docPr id="196221835" name="Rectangle 20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EE5A4C" id="Rectangle 20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4A3076D5" w14:textId="77777777" w:rsidR="002D54D5" w:rsidRPr="002D54D5" w:rsidRDefault="002D54D5" w:rsidP="002D54D5">
      <w:r w:rsidRPr="002D54D5">
        <w:rPr>
          <w:b/>
          <w:bCs/>
        </w:rPr>
        <w:t>₹2,389</w:t>
      </w:r>
      <w:r w:rsidRPr="002D54D5">
        <w:t> </w:t>
      </w:r>
      <w:del w:id="135" w:author="Unknown">
        <w:r w:rsidRPr="002D54D5">
          <w:delText>₹3,982</w:delText>
        </w:r>
      </w:del>
    </w:p>
    <w:p w14:paraId="404BA7A4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36%</w:t>
      </w:r>
    </w:p>
    <w:p w14:paraId="316B0563" w14:textId="375FC2F0" w:rsidR="002D54D5" w:rsidRPr="002D54D5" w:rsidRDefault="002D54D5" w:rsidP="002D54D5">
      <w:r w:rsidRPr="002D54D5">
        <w:drawing>
          <wp:inline distT="0" distB="0" distL="0" distR="0" wp14:anchorId="50BBD12A" wp14:editId="7D296049">
            <wp:extent cx="1905000" cy="2857500"/>
            <wp:effectExtent l="0" t="0" r="0" b="0"/>
            <wp:docPr id="631252408" name="Picture 2059" descr="One Piece Box Set 2: Skypiea and Water Seven">
              <a:hlinkClick xmlns:a="http://schemas.openxmlformats.org/drawingml/2006/main" r:id="rId2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30" descr="One Piece Box Set 2: Skypiea and Water Seven">
                      <a:hlinkClick r:id="rId2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A7364" w14:textId="77777777" w:rsidR="002D54D5" w:rsidRPr="002D54D5" w:rsidRDefault="002D54D5" w:rsidP="002D54D5">
      <w:r w:rsidRPr="002D54D5">
        <w:rPr>
          <w:b/>
          <w:bCs/>
        </w:rPr>
        <w:t xml:space="preserve">One Piece Box Set 2: </w:t>
      </w:r>
      <w:proofErr w:type="spellStart"/>
      <w:r w:rsidRPr="002D54D5">
        <w:rPr>
          <w:b/>
          <w:bCs/>
        </w:rPr>
        <w:t>Skypiea</w:t>
      </w:r>
      <w:proofErr w:type="spellEnd"/>
      <w:r w:rsidRPr="002D54D5">
        <w:rPr>
          <w:b/>
          <w:bCs/>
        </w:rPr>
        <w:t xml:space="preserve"> and Water </w:t>
      </w:r>
      <w:proofErr w:type="spellStart"/>
      <w:r w:rsidRPr="002D54D5">
        <w:rPr>
          <w:b/>
          <w:bCs/>
        </w:rPr>
        <w:t>Seven</w:t>
      </w:r>
      <w:r w:rsidRPr="002D54D5">
        <w:t>Eiichiro</w:t>
      </w:r>
      <w:proofErr w:type="spellEnd"/>
      <w:r w:rsidRPr="002D54D5">
        <w:t xml:space="preserve"> Oda</w:t>
      </w:r>
    </w:p>
    <w:p w14:paraId="18E9A7A9" w14:textId="679EA68F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50541039" wp14:editId="7CC9DFE1">
                <wp:extent cx="304800" cy="304800"/>
                <wp:effectExtent l="0" t="0" r="0" b="0"/>
                <wp:docPr id="1510317733" name="Rectangle 20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1FF5CD" id="Rectangle 20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3FF3DFD" wp14:editId="697CE1BD">
                <wp:extent cx="304800" cy="304800"/>
                <wp:effectExtent l="0" t="0" r="0" b="0"/>
                <wp:docPr id="531728026" name="Rectangle 20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1E7744" id="Rectangle 20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1F9E03D" wp14:editId="0C4390B8">
                <wp:extent cx="304800" cy="304800"/>
                <wp:effectExtent l="0" t="0" r="0" b="0"/>
                <wp:docPr id="27841473" name="Rectangle 20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50ABC1" id="Rectangle 20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A1C4905" wp14:editId="02C86DA7">
                <wp:extent cx="304800" cy="304800"/>
                <wp:effectExtent l="0" t="0" r="0" b="0"/>
                <wp:docPr id="1575100699" name="Rectangle 20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12E1C6" id="Rectangle 20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A2A1BE3" wp14:editId="67F396A4">
                <wp:extent cx="304800" cy="304800"/>
                <wp:effectExtent l="0" t="0" r="0" b="0"/>
                <wp:docPr id="1886589985" name="Rectangle 20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D14688" id="Rectangle 20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C7C897E" wp14:editId="6ADE4176">
                <wp:extent cx="304800" cy="304800"/>
                <wp:effectExtent l="0" t="0" r="0" b="0"/>
                <wp:docPr id="868967616" name="Rectangle 20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3CF876" id="Rectangle 20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0B358D4" wp14:editId="64624AE2">
                <wp:extent cx="304800" cy="304800"/>
                <wp:effectExtent l="0" t="0" r="0" b="0"/>
                <wp:docPr id="1969373367" name="Rectangle 20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1F6E40" id="Rectangle 20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B637D62" wp14:editId="1EE44995">
                <wp:extent cx="304800" cy="304800"/>
                <wp:effectExtent l="0" t="0" r="0" b="0"/>
                <wp:docPr id="1403791644" name="Rectangle 20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30AB80" id="Rectangle 20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2CDCD33" wp14:editId="45EFA1FE">
                <wp:extent cx="304800" cy="304800"/>
                <wp:effectExtent l="0" t="0" r="0" b="0"/>
                <wp:docPr id="1022439833" name="Rectangle 20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495989" id="Rectangle 20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C460B00" wp14:editId="4D46A5A0">
                <wp:extent cx="304800" cy="304800"/>
                <wp:effectExtent l="0" t="0" r="0" b="0"/>
                <wp:docPr id="502406046" name="Rectangle 2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1E4ED9" id="Rectangle 20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6620C0EF" wp14:editId="64B66018">
                <wp:extent cx="304800" cy="304800"/>
                <wp:effectExtent l="0" t="0" r="0" b="0"/>
                <wp:docPr id="189848663" name="Rectangle 20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AEA945" id="Rectangle 20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56D1BA43" w14:textId="77777777" w:rsidR="002D54D5" w:rsidRPr="002D54D5" w:rsidRDefault="002D54D5" w:rsidP="002D54D5">
      <w:r w:rsidRPr="002D54D5">
        <w:rPr>
          <w:b/>
          <w:bCs/>
        </w:rPr>
        <w:t>₹10,239</w:t>
      </w:r>
      <w:r w:rsidRPr="002D54D5">
        <w:t> </w:t>
      </w:r>
      <w:del w:id="136" w:author="Unknown">
        <w:r w:rsidRPr="002D54D5">
          <w:delText>₹15,999</w:delText>
        </w:r>
      </w:del>
    </w:p>
    <w:p w14:paraId="46E37B3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31%</w:t>
      </w:r>
    </w:p>
    <w:p w14:paraId="1FFA2BB8" w14:textId="24C4DD71" w:rsidR="002D54D5" w:rsidRPr="002D54D5" w:rsidRDefault="002D54D5" w:rsidP="002D54D5">
      <w:r w:rsidRPr="002D54D5">
        <w:drawing>
          <wp:inline distT="0" distB="0" distL="0" distR="0" wp14:anchorId="11968B09" wp14:editId="1671BF4E">
            <wp:extent cx="1905000" cy="2857500"/>
            <wp:effectExtent l="0" t="0" r="0" b="0"/>
            <wp:docPr id="395935214" name="Picture 2047" descr="The Hidden Hindu Trilogy">
              <a:hlinkClick xmlns:a="http://schemas.openxmlformats.org/drawingml/2006/main" r:id="rId2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42" descr="The Hidden Hindu Trilogy">
                      <a:hlinkClick r:id="rId2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C03AA" w14:textId="77777777" w:rsidR="002D54D5" w:rsidRPr="002D54D5" w:rsidRDefault="002D54D5" w:rsidP="002D54D5">
      <w:r w:rsidRPr="002D54D5">
        <w:rPr>
          <w:b/>
          <w:bCs/>
        </w:rPr>
        <w:lastRenderedPageBreak/>
        <w:t xml:space="preserve">The Hidden Hindu </w:t>
      </w:r>
      <w:proofErr w:type="spellStart"/>
      <w:r w:rsidRPr="002D54D5">
        <w:rPr>
          <w:b/>
          <w:bCs/>
        </w:rPr>
        <w:t>Trilogy</w:t>
      </w:r>
      <w:r w:rsidRPr="002D54D5">
        <w:t>Gupta</w:t>
      </w:r>
      <w:proofErr w:type="spellEnd"/>
      <w:r w:rsidRPr="002D54D5">
        <w:t>, Akshat</w:t>
      </w:r>
    </w:p>
    <w:p w14:paraId="59D57815" w14:textId="0FC0D448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5760958F" wp14:editId="7CF64BA4">
                <wp:extent cx="304800" cy="304800"/>
                <wp:effectExtent l="0" t="0" r="0" b="0"/>
                <wp:docPr id="2067919674" name="Rectangle 20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C13017" id="Rectangle 20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F567F1E" wp14:editId="41933793">
                <wp:extent cx="304800" cy="304800"/>
                <wp:effectExtent l="0" t="0" r="0" b="0"/>
                <wp:docPr id="1463770344" name="Rectangle 20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99D483" id="Rectangle 20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4577884" wp14:editId="634B8CD4">
                <wp:extent cx="304800" cy="304800"/>
                <wp:effectExtent l="0" t="0" r="0" b="0"/>
                <wp:docPr id="1168980093" name="Rectangle 2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9E1989" id="Rectangle 20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AB738E5" wp14:editId="6B389381">
                <wp:extent cx="304800" cy="304800"/>
                <wp:effectExtent l="0" t="0" r="0" b="0"/>
                <wp:docPr id="902557658" name="Rectangle 20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6CBD57" id="Rectangle 20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20E73F8" wp14:editId="6539B1A3">
                <wp:extent cx="304800" cy="304800"/>
                <wp:effectExtent l="0" t="0" r="0" b="0"/>
                <wp:docPr id="1501083313" name="Rectangle 20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75A28D" id="Rectangle 20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F83D593" wp14:editId="04D1F34B">
                <wp:extent cx="304800" cy="304800"/>
                <wp:effectExtent l="0" t="0" r="0" b="0"/>
                <wp:docPr id="821319852" name="Rectangle 20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8D948F" id="Rectangle 20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FA53234" wp14:editId="74B08429">
                <wp:extent cx="304800" cy="304800"/>
                <wp:effectExtent l="0" t="0" r="0" b="0"/>
                <wp:docPr id="1159934274" name="Rectangle 20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707E8F" id="Rectangle 20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F83F1DF" wp14:editId="34FEFCEC">
                <wp:extent cx="304800" cy="304800"/>
                <wp:effectExtent l="0" t="0" r="0" b="0"/>
                <wp:docPr id="1610678428" name="Rectangle 20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39DFF7" id="Rectangle 20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3E2D0F3" wp14:editId="799DE40E">
                <wp:extent cx="304800" cy="304800"/>
                <wp:effectExtent l="0" t="0" r="0" b="0"/>
                <wp:docPr id="340826553" name="Rectangle 20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66E41F" id="Rectangle 20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F76EB6B" wp14:editId="11EBB6F7">
                <wp:extent cx="304800" cy="304800"/>
                <wp:effectExtent l="0" t="0" r="0" b="0"/>
                <wp:docPr id="1625800656" name="Rectangle 20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97251D" id="Rectangle 20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6D6CA9F9" w14:textId="77777777" w:rsidR="002D54D5" w:rsidRPr="002D54D5" w:rsidRDefault="002D54D5" w:rsidP="002D54D5">
      <w:r w:rsidRPr="002D54D5">
        <w:rPr>
          <w:b/>
          <w:bCs/>
        </w:rPr>
        <w:t>₹551</w:t>
      </w:r>
      <w:r w:rsidRPr="002D54D5">
        <w:t> </w:t>
      </w:r>
      <w:del w:id="137" w:author="Unknown">
        <w:r w:rsidRPr="002D54D5">
          <w:delText>₹799</w:delText>
        </w:r>
      </w:del>
    </w:p>
    <w:p w14:paraId="7CC1A85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21%</w:t>
      </w:r>
    </w:p>
    <w:p w14:paraId="2C633D2A" w14:textId="3CEE4B26" w:rsidR="002D54D5" w:rsidRPr="002D54D5" w:rsidRDefault="002D54D5" w:rsidP="002D54D5">
      <w:r w:rsidRPr="002D54D5">
        <w:drawing>
          <wp:inline distT="0" distB="0" distL="0" distR="0" wp14:anchorId="70324C7F" wp14:editId="322B29C5">
            <wp:extent cx="1905000" cy="2857500"/>
            <wp:effectExtent l="0" t="0" r="0" b="0"/>
            <wp:docPr id="850801154" name="Picture 2036" descr="How to Draw Super Cute Things with Bobbie Goods">
              <a:hlinkClick xmlns:a="http://schemas.openxmlformats.org/drawingml/2006/main" r:id="rId2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3" descr="How to Draw Super Cute Things with Bobbie Goods">
                      <a:hlinkClick r:id="rId2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E32F8" w14:textId="77777777" w:rsidR="002D54D5" w:rsidRPr="002D54D5" w:rsidRDefault="002D54D5" w:rsidP="002D54D5">
      <w:r w:rsidRPr="002D54D5">
        <w:rPr>
          <w:b/>
          <w:bCs/>
        </w:rPr>
        <w:t xml:space="preserve">How to Draw Super Cute Things with Bobbie </w:t>
      </w:r>
      <w:proofErr w:type="spellStart"/>
      <w:r w:rsidRPr="002D54D5">
        <w:rPr>
          <w:b/>
          <w:bCs/>
        </w:rPr>
        <w:t>Goods</w:t>
      </w:r>
      <w:r w:rsidRPr="002D54D5">
        <w:t>Bobbie</w:t>
      </w:r>
      <w:proofErr w:type="spellEnd"/>
      <w:r w:rsidRPr="002D54D5">
        <w:t xml:space="preserve"> Goods</w:t>
      </w:r>
    </w:p>
    <w:p w14:paraId="65665591" w14:textId="16B1E88E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54ADA22A" wp14:editId="50458952">
                <wp:extent cx="304800" cy="304800"/>
                <wp:effectExtent l="0" t="0" r="0" b="0"/>
                <wp:docPr id="1840326963" name="Rectangle 20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566FD8" id="Rectangle 20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433132E" wp14:editId="032E4201">
                <wp:extent cx="304800" cy="304800"/>
                <wp:effectExtent l="0" t="0" r="0" b="0"/>
                <wp:docPr id="1301132000" name="Rectangle 20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DD0363" id="Rectangle 20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6739118" wp14:editId="405A8536">
                <wp:extent cx="304800" cy="304800"/>
                <wp:effectExtent l="0" t="0" r="0" b="0"/>
                <wp:docPr id="1418223732" name="Rectangle 2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994294" id="Rectangle 20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A922734" wp14:editId="0AAD5763">
                <wp:extent cx="304800" cy="304800"/>
                <wp:effectExtent l="0" t="0" r="0" b="0"/>
                <wp:docPr id="717742139" name="Rectangle 20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796DCD" id="Rectangle 20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3F6B56E" wp14:editId="6BB78660">
                <wp:extent cx="304800" cy="304800"/>
                <wp:effectExtent l="0" t="0" r="0" b="0"/>
                <wp:docPr id="506659091" name="Rectangle 20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71529C" id="Rectangle 20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A9B17FF" wp14:editId="506EF034">
                <wp:extent cx="304800" cy="304800"/>
                <wp:effectExtent l="0" t="0" r="0" b="0"/>
                <wp:docPr id="1827371113" name="Rectangle 20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5B619F" id="Rectangle 20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AF48613" wp14:editId="105C4CD2">
                <wp:extent cx="304800" cy="304800"/>
                <wp:effectExtent l="0" t="0" r="0" b="0"/>
                <wp:docPr id="1770124642" name="Rectangle 20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A40069" id="Rectangle 20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1C86B14" wp14:editId="702952E5">
                <wp:extent cx="304800" cy="304800"/>
                <wp:effectExtent l="0" t="0" r="0" b="0"/>
                <wp:docPr id="1491862102" name="Rectangle 20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F891D2" id="Rectangle 20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0C0D8D9" wp14:editId="5FAE4D02">
                <wp:extent cx="304800" cy="304800"/>
                <wp:effectExtent l="0" t="0" r="0" b="0"/>
                <wp:docPr id="41355096" name="Rectangle 20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FCC749" id="Rectangle 20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14BDCF6" wp14:editId="40C89552">
                <wp:extent cx="304800" cy="304800"/>
                <wp:effectExtent l="0" t="0" r="0" b="0"/>
                <wp:docPr id="1306677828" name="Rectangle 2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AFE408" id="Rectangle 20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21ED9716" w14:textId="77777777" w:rsidR="002D54D5" w:rsidRPr="002D54D5" w:rsidRDefault="002D54D5" w:rsidP="002D54D5">
      <w:r w:rsidRPr="002D54D5">
        <w:rPr>
          <w:b/>
          <w:bCs/>
        </w:rPr>
        <w:t>₹1,375</w:t>
      </w:r>
      <w:r w:rsidRPr="002D54D5">
        <w:t> </w:t>
      </w:r>
      <w:del w:id="138" w:author="Unknown">
        <w:r w:rsidRPr="002D54D5">
          <w:delText>₹1,740</w:delText>
        </w:r>
      </w:del>
    </w:p>
    <w:p w14:paraId="32C9E0B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40%</w:t>
      </w:r>
    </w:p>
    <w:p w14:paraId="05BD9489" w14:textId="39E10C1D" w:rsidR="002D54D5" w:rsidRPr="002D54D5" w:rsidRDefault="002D54D5" w:rsidP="002D54D5">
      <w:r w:rsidRPr="002D54D5">
        <w:lastRenderedPageBreak/>
        <w:drawing>
          <wp:inline distT="0" distB="0" distL="0" distR="0" wp14:anchorId="0668CB4C" wp14:editId="7E1D01F5">
            <wp:extent cx="1905000" cy="2857500"/>
            <wp:effectExtent l="0" t="0" r="0" b="0"/>
            <wp:docPr id="1895668614" name="Picture 2025" descr="Attached">
              <a:hlinkClick xmlns:a="http://schemas.openxmlformats.org/drawingml/2006/main" r:id="rId3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4" descr="Attached">
                      <a:hlinkClick r:id="rId3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0204" w14:textId="77777777" w:rsidR="002D54D5" w:rsidRPr="002D54D5" w:rsidRDefault="002D54D5" w:rsidP="002D54D5">
      <w:proofErr w:type="spellStart"/>
      <w:r w:rsidRPr="002D54D5">
        <w:rPr>
          <w:b/>
          <w:bCs/>
        </w:rPr>
        <w:t>Attached</w:t>
      </w:r>
      <w:r w:rsidRPr="002D54D5">
        <w:t>Amir</w:t>
      </w:r>
      <w:proofErr w:type="spellEnd"/>
      <w:r w:rsidRPr="002D54D5">
        <w:t xml:space="preserve"> Levine</w:t>
      </w:r>
    </w:p>
    <w:p w14:paraId="497240C6" w14:textId="1A917F38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7D4BD4E2" wp14:editId="2FEFB8CE">
                <wp:extent cx="304800" cy="304800"/>
                <wp:effectExtent l="0" t="0" r="0" b="0"/>
                <wp:docPr id="1656484779" name="Rectangle 20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83A36B" id="Rectangle 20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132DDBB" wp14:editId="23E52979">
                <wp:extent cx="304800" cy="304800"/>
                <wp:effectExtent l="0" t="0" r="0" b="0"/>
                <wp:docPr id="302592950" name="Rectangle 2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D3F6AF" id="Rectangle 20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771440B" wp14:editId="4FA50D13">
                <wp:extent cx="304800" cy="304800"/>
                <wp:effectExtent l="0" t="0" r="0" b="0"/>
                <wp:docPr id="481705697" name="Rectangle 20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18FF0E" id="Rectangle 20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F4C5687" wp14:editId="17861D55">
                <wp:extent cx="304800" cy="304800"/>
                <wp:effectExtent l="0" t="0" r="0" b="0"/>
                <wp:docPr id="567723196" name="Rectangle 20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086F1D" id="Rectangle 20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EA04EB0" wp14:editId="09A5A786">
                <wp:extent cx="304800" cy="304800"/>
                <wp:effectExtent l="0" t="0" r="0" b="0"/>
                <wp:docPr id="1482693854" name="Rectangle 20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F1D84C" id="Rectangle 20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6F78104" wp14:editId="19D8B7FF">
                <wp:extent cx="304800" cy="304800"/>
                <wp:effectExtent l="0" t="0" r="0" b="0"/>
                <wp:docPr id="1558208929" name="Rectangle 2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3B4252" id="Rectangle 20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01D5072" wp14:editId="3AD8E0F0">
                <wp:extent cx="304800" cy="304800"/>
                <wp:effectExtent l="0" t="0" r="0" b="0"/>
                <wp:docPr id="1912499325" name="Rectangle 20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1D59AC" id="Rectangle 20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FA3DEA8" wp14:editId="5F388F50">
                <wp:extent cx="304800" cy="304800"/>
                <wp:effectExtent l="0" t="0" r="0" b="0"/>
                <wp:docPr id="1777420407" name="Rectangle 20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12A07C" id="Rectangle 20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CA1CA8B" wp14:editId="29238437">
                <wp:extent cx="304800" cy="304800"/>
                <wp:effectExtent l="0" t="0" r="0" b="0"/>
                <wp:docPr id="507947672" name="Rectangle 20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66C496" id="Rectangle 20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5E413EE" wp14:editId="55EDE104">
                <wp:extent cx="304800" cy="304800"/>
                <wp:effectExtent l="0" t="0" r="0" b="0"/>
                <wp:docPr id="1845358784" name="Rectangle 20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2A88D2" id="Rectangle 20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4.4</w:t>
      </w:r>
      <w:r w:rsidRPr="002D54D5">
        <mc:AlternateContent>
          <mc:Choice Requires="wps">
            <w:drawing>
              <wp:inline distT="0" distB="0" distL="0" distR="0" wp14:anchorId="49DD7EB5" wp14:editId="51268968">
                <wp:extent cx="304800" cy="304800"/>
                <wp:effectExtent l="0" t="0" r="0" b="0"/>
                <wp:docPr id="1557209224" name="Rectangle 20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C46E0F" id="Rectangle 20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3F2BC64B" w14:textId="77777777" w:rsidR="002D54D5" w:rsidRPr="002D54D5" w:rsidRDefault="002D54D5" w:rsidP="002D54D5">
      <w:r w:rsidRPr="002D54D5">
        <w:rPr>
          <w:b/>
          <w:bCs/>
        </w:rPr>
        <w:t>₹390</w:t>
      </w:r>
      <w:r w:rsidRPr="002D54D5">
        <w:t> </w:t>
      </w:r>
      <w:del w:id="139" w:author="Unknown">
        <w:r w:rsidRPr="002D54D5">
          <w:delText>₹650</w:delText>
        </w:r>
      </w:del>
    </w:p>
    <w:p w14:paraId="0D630756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25%</w:t>
      </w:r>
    </w:p>
    <w:p w14:paraId="2B1D2AC9" w14:textId="2EE74259" w:rsidR="002D54D5" w:rsidRPr="002D54D5" w:rsidRDefault="002D54D5" w:rsidP="002D54D5">
      <w:r w:rsidRPr="002D54D5">
        <w:drawing>
          <wp:inline distT="0" distB="0" distL="0" distR="0" wp14:anchorId="5152B94C" wp14:editId="2B993086">
            <wp:extent cx="1905000" cy="2857500"/>
            <wp:effectExtent l="0" t="0" r="0" b="0"/>
            <wp:docPr id="1313312272" name="Picture 2013" descr="Minimalista">
              <a:hlinkClick xmlns:a="http://schemas.openxmlformats.org/drawingml/2006/main" r:id="rId3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76" descr="Minimalista">
                      <a:hlinkClick r:id="rId3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F31DF" w14:textId="77777777" w:rsidR="002D54D5" w:rsidRPr="002D54D5" w:rsidRDefault="002D54D5" w:rsidP="002D54D5">
      <w:proofErr w:type="spellStart"/>
      <w:r w:rsidRPr="002D54D5">
        <w:rPr>
          <w:b/>
          <w:bCs/>
        </w:rPr>
        <w:t>Minimalista</w:t>
      </w:r>
      <w:r w:rsidRPr="002D54D5">
        <w:t>Shira</w:t>
      </w:r>
      <w:proofErr w:type="spellEnd"/>
      <w:r w:rsidRPr="002D54D5">
        <w:t xml:space="preserve"> Gill</w:t>
      </w:r>
    </w:p>
    <w:p w14:paraId="1128EB1E" w14:textId="34E9984A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6D9B86C0" wp14:editId="4F0CB0DB">
                <wp:extent cx="304800" cy="304800"/>
                <wp:effectExtent l="0" t="0" r="0" b="0"/>
                <wp:docPr id="1368807805" name="Rectangle 20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041713" id="Rectangle 20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28D7468" wp14:editId="66800F00">
                <wp:extent cx="304800" cy="304800"/>
                <wp:effectExtent l="0" t="0" r="0" b="0"/>
                <wp:docPr id="1741474354" name="Rectangle 20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4ED515" id="Rectangle 20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7B7689D" wp14:editId="03A1CB12">
                <wp:extent cx="304800" cy="304800"/>
                <wp:effectExtent l="0" t="0" r="0" b="0"/>
                <wp:docPr id="537497295" name="Rectangle 20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0D2C7C" id="Rectangle 20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23516AC" wp14:editId="7341E5B9">
                <wp:extent cx="304800" cy="304800"/>
                <wp:effectExtent l="0" t="0" r="0" b="0"/>
                <wp:docPr id="572728888" name="Rectangle 20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548D8D" id="Rectangle 20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9B38177" wp14:editId="2E2AC04F">
                <wp:extent cx="304800" cy="304800"/>
                <wp:effectExtent l="0" t="0" r="0" b="0"/>
                <wp:docPr id="1777489637" name="Rectangle 20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F8004F" id="Rectangle 20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67A9DA4" wp14:editId="1A2B318C">
                <wp:extent cx="304800" cy="304800"/>
                <wp:effectExtent l="0" t="0" r="0" b="0"/>
                <wp:docPr id="695494656" name="Rectangle 20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595721" id="Rectangle 20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8FE71D9" wp14:editId="3C28F9ED">
                <wp:extent cx="304800" cy="304800"/>
                <wp:effectExtent l="0" t="0" r="0" b="0"/>
                <wp:docPr id="599427634" name="Rectangle 20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F368BC" id="Rectangle 20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462606E" wp14:editId="453F8DA7">
                <wp:extent cx="304800" cy="304800"/>
                <wp:effectExtent l="0" t="0" r="0" b="0"/>
                <wp:docPr id="445511275" name="Rectangle 20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C5174B" id="Rectangle 20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D1A4A8E" wp14:editId="0C69286B">
                <wp:extent cx="304800" cy="304800"/>
                <wp:effectExtent l="0" t="0" r="0" b="0"/>
                <wp:docPr id="49766079" name="Rectangle 20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FC5AE0" id="Rectangle 20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4AB0752" wp14:editId="0DC051EF">
                <wp:extent cx="304800" cy="304800"/>
                <wp:effectExtent l="0" t="0" r="0" b="0"/>
                <wp:docPr id="113899010" name="Rectangle 20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1F581A" id="Rectangle 20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69D08CBA" w14:textId="77777777" w:rsidR="002D54D5" w:rsidRPr="002D54D5" w:rsidRDefault="002D54D5" w:rsidP="002D54D5">
      <w:r w:rsidRPr="002D54D5">
        <w:rPr>
          <w:b/>
          <w:bCs/>
        </w:rPr>
        <w:t>₹1,958</w:t>
      </w:r>
      <w:r w:rsidRPr="002D54D5">
        <w:t> </w:t>
      </w:r>
      <w:del w:id="140" w:author="Unknown">
        <w:r w:rsidRPr="002D54D5">
          <w:delText>₹2,610</w:delText>
        </w:r>
      </w:del>
    </w:p>
    <w:p w14:paraId="00B3A99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30%</w:t>
      </w:r>
    </w:p>
    <w:p w14:paraId="077CEC08" w14:textId="701A8BE9" w:rsidR="002D54D5" w:rsidRPr="002D54D5" w:rsidRDefault="002D54D5" w:rsidP="002D54D5">
      <w:r w:rsidRPr="002D54D5">
        <w:drawing>
          <wp:inline distT="0" distB="0" distL="0" distR="0" wp14:anchorId="1044B78C" wp14:editId="54FC5A21">
            <wp:extent cx="1905000" cy="2857500"/>
            <wp:effectExtent l="0" t="0" r="0" b="0"/>
            <wp:docPr id="2089103519" name="Picture 2002" descr="When the Body Says No">
              <a:hlinkClick xmlns:a="http://schemas.openxmlformats.org/drawingml/2006/main" r:id="rId3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87" descr="When the Body Says No">
                      <a:hlinkClick r:id="rId3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A5E7" w14:textId="77777777" w:rsidR="002D54D5" w:rsidRPr="002D54D5" w:rsidRDefault="002D54D5" w:rsidP="002D54D5">
      <w:r w:rsidRPr="002D54D5">
        <w:rPr>
          <w:b/>
          <w:bCs/>
        </w:rPr>
        <w:t xml:space="preserve">When the Body Says </w:t>
      </w:r>
      <w:proofErr w:type="spellStart"/>
      <w:r w:rsidRPr="002D54D5">
        <w:rPr>
          <w:b/>
          <w:bCs/>
        </w:rPr>
        <w:t>No</w:t>
      </w:r>
      <w:r w:rsidRPr="002D54D5">
        <w:t>Gabor</w:t>
      </w:r>
      <w:proofErr w:type="spellEnd"/>
      <w:r w:rsidRPr="002D54D5">
        <w:t xml:space="preserve"> Mate</w:t>
      </w:r>
    </w:p>
    <w:p w14:paraId="2F2480B3" w14:textId="0E4DE564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374238C5" wp14:editId="67C1BBC8">
                <wp:extent cx="304800" cy="304800"/>
                <wp:effectExtent l="0" t="0" r="0" b="0"/>
                <wp:docPr id="2109076632" name="Rectangle 20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049E6C" id="Rectangle 20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288BF47" wp14:editId="54673986">
                <wp:extent cx="304800" cy="304800"/>
                <wp:effectExtent l="0" t="0" r="0" b="0"/>
                <wp:docPr id="1053786418" name="Rectangle 20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939A07" id="Rectangle 20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31EB4DF" wp14:editId="31E8B9A8">
                <wp:extent cx="304800" cy="304800"/>
                <wp:effectExtent l="0" t="0" r="0" b="0"/>
                <wp:docPr id="54326783" name="Rectangle 19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BC4C21" id="Rectangle 19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C0DC40D" wp14:editId="1903E380">
                <wp:extent cx="304800" cy="304800"/>
                <wp:effectExtent l="0" t="0" r="0" b="0"/>
                <wp:docPr id="1536597401" name="Rectangle 19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1E19E0" id="Rectangle 19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7270CED" wp14:editId="567939D3">
                <wp:extent cx="304800" cy="304800"/>
                <wp:effectExtent l="0" t="0" r="0" b="0"/>
                <wp:docPr id="52668679" name="Rectangle 19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F876F9" id="Rectangle 19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027B0A5" wp14:editId="130182FD">
                <wp:extent cx="304800" cy="304800"/>
                <wp:effectExtent l="0" t="0" r="0" b="0"/>
                <wp:docPr id="1341990983" name="Rectangle 19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A510A2" id="Rectangle 19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DB08DE6" wp14:editId="1B182C63">
                <wp:extent cx="304800" cy="304800"/>
                <wp:effectExtent l="0" t="0" r="0" b="0"/>
                <wp:docPr id="1273153456" name="Rectangle 19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264AC4" id="Rectangle 19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9406FDF" wp14:editId="5BE9DCBF">
                <wp:extent cx="304800" cy="304800"/>
                <wp:effectExtent l="0" t="0" r="0" b="0"/>
                <wp:docPr id="807912350" name="Rectangle 19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1D54A2" id="Rectangle 19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8108425" wp14:editId="1E1165B3">
                <wp:extent cx="304800" cy="304800"/>
                <wp:effectExtent l="0" t="0" r="0" b="0"/>
                <wp:docPr id="1174917548" name="Rectangle 19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DB7751" id="Rectangle 19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CAA59E2" wp14:editId="5704784A">
                <wp:extent cx="304800" cy="304800"/>
                <wp:effectExtent l="0" t="0" r="0" b="0"/>
                <wp:docPr id="1605400913" name="Rectangle 19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AB517B" id="Rectangle 19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mc:AlternateContent>
          <mc:Choice Requires="wps">
            <w:drawing>
              <wp:inline distT="0" distB="0" distL="0" distR="0" wp14:anchorId="7E46EFCA" wp14:editId="7C946B93">
                <wp:extent cx="304800" cy="304800"/>
                <wp:effectExtent l="0" t="0" r="0" b="0"/>
                <wp:docPr id="1740575329" name="Rectangle 19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EBCB6C" id="Rectangle 19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266A12DE" w14:textId="77777777" w:rsidR="002D54D5" w:rsidRPr="002D54D5" w:rsidRDefault="002D54D5" w:rsidP="002D54D5">
      <w:r w:rsidRPr="002D54D5">
        <w:rPr>
          <w:b/>
          <w:bCs/>
        </w:rPr>
        <w:t>₹489</w:t>
      </w:r>
      <w:r w:rsidRPr="002D54D5">
        <w:t> </w:t>
      </w:r>
      <w:del w:id="141" w:author="Unknown">
        <w:r w:rsidRPr="002D54D5">
          <w:delText>₹699</w:delText>
        </w:r>
      </w:del>
    </w:p>
    <w:p w14:paraId="4E629F3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39%</w:t>
      </w:r>
    </w:p>
    <w:p w14:paraId="3882251F" w14:textId="5462B1B8" w:rsidR="002D54D5" w:rsidRPr="002D54D5" w:rsidRDefault="002D54D5" w:rsidP="002D54D5">
      <w:r w:rsidRPr="002D54D5">
        <w:drawing>
          <wp:inline distT="0" distB="0" distL="0" distR="0" wp14:anchorId="026A1D89" wp14:editId="46054CDE">
            <wp:extent cx="1905000" cy="2857500"/>
            <wp:effectExtent l="0" t="0" r="0" b="0"/>
            <wp:docPr id="1963498074" name="Picture 1990" descr="Daily Stoic">
              <a:hlinkClick xmlns:a="http://schemas.openxmlformats.org/drawingml/2006/main" r:id="rId3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99" descr="Daily Stoic">
                      <a:hlinkClick r:id="rId3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6D593" w14:textId="77777777" w:rsidR="002D54D5" w:rsidRPr="002D54D5" w:rsidRDefault="002D54D5" w:rsidP="002D54D5">
      <w:r w:rsidRPr="002D54D5">
        <w:rPr>
          <w:b/>
          <w:bCs/>
        </w:rPr>
        <w:t xml:space="preserve">Daily </w:t>
      </w:r>
      <w:proofErr w:type="spellStart"/>
      <w:r w:rsidRPr="002D54D5">
        <w:rPr>
          <w:b/>
          <w:bCs/>
        </w:rPr>
        <w:t>Stoic</w:t>
      </w:r>
      <w:r w:rsidRPr="002D54D5">
        <w:t>Ryan</w:t>
      </w:r>
      <w:proofErr w:type="spellEnd"/>
      <w:r w:rsidRPr="002D54D5">
        <w:t xml:space="preserve"> Holiday</w:t>
      </w:r>
    </w:p>
    <w:p w14:paraId="13CC54E7" w14:textId="2EEFB204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3BFBBBB4" wp14:editId="55FB90D2">
                <wp:extent cx="304800" cy="304800"/>
                <wp:effectExtent l="0" t="0" r="0" b="0"/>
                <wp:docPr id="1934206507" name="Rectangle 19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88510C" id="Rectangle 19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35CC54E" wp14:editId="46DAF92A">
                <wp:extent cx="304800" cy="304800"/>
                <wp:effectExtent l="0" t="0" r="0" b="0"/>
                <wp:docPr id="210054441" name="Rectangle 19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8B6246" id="Rectangle 19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90A14CE" wp14:editId="112517A0">
                <wp:extent cx="304800" cy="304800"/>
                <wp:effectExtent l="0" t="0" r="0" b="0"/>
                <wp:docPr id="1840066742" name="Rectangle 19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C7D75D" id="Rectangle 19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2CD0A02" wp14:editId="57BAB12C">
                <wp:extent cx="304800" cy="304800"/>
                <wp:effectExtent l="0" t="0" r="0" b="0"/>
                <wp:docPr id="1965745790" name="Rectangle 19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44F84B" id="Rectangle 19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F05F380" wp14:editId="49C4FE0E">
                <wp:extent cx="304800" cy="304800"/>
                <wp:effectExtent l="0" t="0" r="0" b="0"/>
                <wp:docPr id="495886657" name="Rectangle 19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FC6909" id="Rectangle 19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25B4A3E" wp14:editId="19B81769">
                <wp:extent cx="304800" cy="304800"/>
                <wp:effectExtent l="0" t="0" r="0" b="0"/>
                <wp:docPr id="1640808393" name="Rectangle 19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465797" id="Rectangle 19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33C1712" wp14:editId="135B898C">
                <wp:extent cx="304800" cy="304800"/>
                <wp:effectExtent l="0" t="0" r="0" b="0"/>
                <wp:docPr id="854357144" name="Rectangle 19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A693B4" id="Rectangle 19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34DF29F" wp14:editId="466F17C0">
                <wp:extent cx="304800" cy="304800"/>
                <wp:effectExtent l="0" t="0" r="0" b="0"/>
                <wp:docPr id="753169366" name="Rectangle 19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D89666" id="Rectangle 19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0617283" wp14:editId="267AFC76">
                <wp:extent cx="304800" cy="304800"/>
                <wp:effectExtent l="0" t="0" r="0" b="0"/>
                <wp:docPr id="298612856" name="Rectangle 19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9CB951" id="Rectangle 19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572E0A3" wp14:editId="71FC7144">
                <wp:extent cx="304800" cy="304800"/>
                <wp:effectExtent l="0" t="0" r="0" b="0"/>
                <wp:docPr id="775854061" name="Rectangle 19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ED5506" id="Rectangle 19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20E1D5FF" w14:textId="77777777" w:rsidR="002D54D5" w:rsidRPr="002D54D5" w:rsidRDefault="002D54D5" w:rsidP="002D54D5">
      <w:r w:rsidRPr="002D54D5">
        <w:rPr>
          <w:b/>
          <w:bCs/>
        </w:rPr>
        <w:lastRenderedPageBreak/>
        <w:t>₹1,539</w:t>
      </w:r>
      <w:r w:rsidRPr="002D54D5">
        <w:t> </w:t>
      </w:r>
      <w:del w:id="142" w:author="Unknown">
        <w:r w:rsidRPr="002D54D5">
          <w:delText>₹2,523</w:delText>
        </w:r>
      </w:del>
    </w:p>
    <w:p w14:paraId="12DB545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32%</w:t>
      </w:r>
    </w:p>
    <w:p w14:paraId="033EF94E" w14:textId="5B2AE9E7" w:rsidR="002D54D5" w:rsidRPr="002D54D5" w:rsidRDefault="002D54D5" w:rsidP="002D54D5">
      <w:r w:rsidRPr="002D54D5">
        <w:drawing>
          <wp:inline distT="0" distB="0" distL="0" distR="0" wp14:anchorId="432086E9" wp14:editId="134F1024">
            <wp:extent cx="1905000" cy="2857500"/>
            <wp:effectExtent l="0" t="0" r="0" b="0"/>
            <wp:docPr id="1188581923" name="Picture 1979" descr="A Man &amp; His Watch">
              <a:hlinkClick xmlns:a="http://schemas.openxmlformats.org/drawingml/2006/main" r:id="rId3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10" descr="A Man &amp; His Watch">
                      <a:hlinkClick r:id="rId3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D032" w14:textId="77777777" w:rsidR="002D54D5" w:rsidRPr="002D54D5" w:rsidRDefault="002D54D5" w:rsidP="002D54D5">
      <w:r w:rsidRPr="002D54D5">
        <w:rPr>
          <w:b/>
          <w:bCs/>
        </w:rPr>
        <w:t xml:space="preserve">A Man &amp; His </w:t>
      </w:r>
      <w:proofErr w:type="spellStart"/>
      <w:r w:rsidRPr="002D54D5">
        <w:rPr>
          <w:b/>
          <w:bCs/>
        </w:rPr>
        <w:t>Watch</w:t>
      </w:r>
      <w:r w:rsidRPr="002D54D5">
        <w:t>Matt</w:t>
      </w:r>
      <w:proofErr w:type="spellEnd"/>
      <w:r w:rsidRPr="002D54D5">
        <w:t xml:space="preserve"> Hranek</w:t>
      </w:r>
    </w:p>
    <w:p w14:paraId="61B5E41C" w14:textId="176A4721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51E46D3D" wp14:editId="23BCA748">
                <wp:extent cx="304800" cy="304800"/>
                <wp:effectExtent l="0" t="0" r="0" b="0"/>
                <wp:docPr id="824240565" name="Rectangle 19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0E787E" id="Rectangle 19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33F99C6" wp14:editId="1EAB6FAA">
                <wp:extent cx="304800" cy="304800"/>
                <wp:effectExtent l="0" t="0" r="0" b="0"/>
                <wp:docPr id="1728129" name="Rectangle 19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3706FA" id="Rectangle 19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9FB07E2" wp14:editId="77DD94E1">
                <wp:extent cx="304800" cy="304800"/>
                <wp:effectExtent l="0" t="0" r="0" b="0"/>
                <wp:docPr id="54594729" name="Rectangle 19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A5FD70" id="Rectangle 19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E6A69D4" wp14:editId="424184D0">
                <wp:extent cx="304800" cy="304800"/>
                <wp:effectExtent l="0" t="0" r="0" b="0"/>
                <wp:docPr id="1916060508" name="Rectangle 19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B0D277" id="Rectangle 19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36AC641" wp14:editId="34C95526">
                <wp:extent cx="304800" cy="304800"/>
                <wp:effectExtent l="0" t="0" r="0" b="0"/>
                <wp:docPr id="105664601" name="Rectangle 19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57C94B" id="Rectangle 19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2447617" wp14:editId="045C14E4">
                <wp:extent cx="304800" cy="304800"/>
                <wp:effectExtent l="0" t="0" r="0" b="0"/>
                <wp:docPr id="310935341" name="Rectangle 19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4E6D97" id="Rectangle 19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7733F53" wp14:editId="4642B59A">
                <wp:extent cx="304800" cy="304800"/>
                <wp:effectExtent l="0" t="0" r="0" b="0"/>
                <wp:docPr id="1680398327" name="Rectangle 19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6C838E" id="Rectangle 19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B512D71" wp14:editId="01DE3225">
                <wp:extent cx="304800" cy="304800"/>
                <wp:effectExtent l="0" t="0" r="0" b="0"/>
                <wp:docPr id="762658453" name="Rectangle 19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9BDD50" id="Rectangle 19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4491D2B" wp14:editId="528F022B">
                <wp:extent cx="304800" cy="304800"/>
                <wp:effectExtent l="0" t="0" r="0" b="0"/>
                <wp:docPr id="395205694" name="Rectangle 19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6DD98B" id="Rectangle 19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3F0E1A5" wp14:editId="03F3A9F9">
                <wp:extent cx="304800" cy="304800"/>
                <wp:effectExtent l="0" t="0" r="0" b="0"/>
                <wp:docPr id="1674261515" name="Rectangle 19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89F8DC" id="Rectangle 19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mc:AlternateContent>
          <mc:Choice Requires="wps">
            <w:drawing>
              <wp:inline distT="0" distB="0" distL="0" distR="0" wp14:anchorId="2B0D6DC7" wp14:editId="40A093C2">
                <wp:extent cx="304800" cy="304800"/>
                <wp:effectExtent l="0" t="0" r="0" b="0"/>
                <wp:docPr id="425676970" name="Rectangle 19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326856" id="Rectangle 19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19FCDDC4" w14:textId="77777777" w:rsidR="002D54D5" w:rsidRPr="002D54D5" w:rsidRDefault="002D54D5" w:rsidP="002D54D5">
      <w:r w:rsidRPr="002D54D5">
        <w:rPr>
          <w:b/>
          <w:bCs/>
        </w:rPr>
        <w:t>₹2,662</w:t>
      </w:r>
      <w:r w:rsidRPr="002D54D5">
        <w:t> </w:t>
      </w:r>
      <w:del w:id="143" w:author="Unknown">
        <w:r w:rsidRPr="002D54D5">
          <w:delText>₹3,915</w:delText>
        </w:r>
      </w:del>
    </w:p>
    <w:p w14:paraId="14D468A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22%</w:t>
      </w:r>
    </w:p>
    <w:p w14:paraId="33BF3D83" w14:textId="3516C51C" w:rsidR="002D54D5" w:rsidRPr="002D54D5" w:rsidRDefault="002D54D5" w:rsidP="002D54D5">
      <w:r w:rsidRPr="002D54D5">
        <w:drawing>
          <wp:inline distT="0" distB="0" distL="0" distR="0" wp14:anchorId="3D394848" wp14:editId="3764E7A0">
            <wp:extent cx="1905000" cy="2857500"/>
            <wp:effectExtent l="0" t="0" r="0" b="0"/>
            <wp:docPr id="101305853" name="Picture 1967" descr="Very Hungry Caterpillar">
              <a:hlinkClick xmlns:a="http://schemas.openxmlformats.org/drawingml/2006/main" r:id="rId3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22" descr="Very Hungry Caterpillar">
                      <a:hlinkClick r:id="rId3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78D93" w14:textId="77777777" w:rsidR="002D54D5" w:rsidRPr="002D54D5" w:rsidRDefault="002D54D5" w:rsidP="002D54D5">
      <w:r w:rsidRPr="002D54D5">
        <w:rPr>
          <w:b/>
          <w:bCs/>
        </w:rPr>
        <w:t xml:space="preserve">Very Hungry </w:t>
      </w:r>
      <w:proofErr w:type="spellStart"/>
      <w:r w:rsidRPr="002D54D5">
        <w:rPr>
          <w:b/>
          <w:bCs/>
        </w:rPr>
        <w:t>Caterpillar</w:t>
      </w:r>
      <w:r w:rsidRPr="002D54D5">
        <w:t>Eric</w:t>
      </w:r>
      <w:proofErr w:type="spellEnd"/>
      <w:r w:rsidRPr="002D54D5">
        <w:t xml:space="preserve"> Carle</w:t>
      </w:r>
    </w:p>
    <w:p w14:paraId="18EF2914" w14:textId="73FAEFBD" w:rsidR="002D54D5" w:rsidRPr="002D54D5" w:rsidRDefault="002D54D5" w:rsidP="002D54D5">
      <w:r w:rsidRPr="002D54D5">
        <w:lastRenderedPageBreak/>
        <mc:AlternateContent>
          <mc:Choice Requires="wps">
            <w:drawing>
              <wp:inline distT="0" distB="0" distL="0" distR="0" wp14:anchorId="5996B597" wp14:editId="6063E953">
                <wp:extent cx="304800" cy="304800"/>
                <wp:effectExtent l="0" t="0" r="0" b="0"/>
                <wp:docPr id="1215631321" name="Rectangle 19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9579B1" id="Rectangle 19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5C14DFB" wp14:editId="30019B35">
                <wp:extent cx="304800" cy="304800"/>
                <wp:effectExtent l="0" t="0" r="0" b="0"/>
                <wp:docPr id="1055867565" name="Rectangle 19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2A3A51" id="Rectangle 19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3D94DC7" wp14:editId="3A497E27">
                <wp:extent cx="304800" cy="304800"/>
                <wp:effectExtent l="0" t="0" r="0" b="0"/>
                <wp:docPr id="2066766125" name="Rectangle 19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A1E541" id="Rectangle 19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289C2F5" wp14:editId="70A6656A">
                <wp:extent cx="304800" cy="304800"/>
                <wp:effectExtent l="0" t="0" r="0" b="0"/>
                <wp:docPr id="1077796474" name="Rectangle 19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58AD1D" id="Rectangle 19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A08E78E" wp14:editId="101A5E7B">
                <wp:extent cx="304800" cy="304800"/>
                <wp:effectExtent l="0" t="0" r="0" b="0"/>
                <wp:docPr id="1763305833" name="Rectangle 19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D7CF2B" id="Rectangle 19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2A7EF0D" wp14:editId="77D927DA">
                <wp:extent cx="304800" cy="304800"/>
                <wp:effectExtent l="0" t="0" r="0" b="0"/>
                <wp:docPr id="1477753502" name="Rectangle 19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5A5BE9" id="Rectangle 19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F8AB5F7" wp14:editId="6F0C0BA0">
                <wp:extent cx="304800" cy="304800"/>
                <wp:effectExtent l="0" t="0" r="0" b="0"/>
                <wp:docPr id="380228014" name="Rectangle 19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25CA14" id="Rectangle 19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773A250" wp14:editId="63D9DC57">
                <wp:extent cx="304800" cy="304800"/>
                <wp:effectExtent l="0" t="0" r="0" b="0"/>
                <wp:docPr id="1832641363" name="Rectangle 1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0B6BCB" id="Rectangle 19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A26D23E" wp14:editId="0D535CA3">
                <wp:extent cx="304800" cy="304800"/>
                <wp:effectExtent l="0" t="0" r="0" b="0"/>
                <wp:docPr id="2038581246" name="Rectangle 19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AB370B" id="Rectangle 19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E5C860B" wp14:editId="5B050A9C">
                <wp:extent cx="304800" cy="304800"/>
                <wp:effectExtent l="0" t="0" r="0" b="0"/>
                <wp:docPr id="546805247" name="Rectangle 19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CF17E3" id="Rectangle 19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mc:AlternateContent>
          <mc:Choice Requires="wps">
            <w:drawing>
              <wp:inline distT="0" distB="0" distL="0" distR="0" wp14:anchorId="5E8F0E97" wp14:editId="62B2C41B">
                <wp:extent cx="304800" cy="304800"/>
                <wp:effectExtent l="0" t="0" r="0" b="0"/>
                <wp:docPr id="547322350" name="Rectangle 19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23FF4C" id="Rectangle 19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2A07B497" w14:textId="77777777" w:rsidR="002D54D5" w:rsidRPr="002D54D5" w:rsidRDefault="002D54D5" w:rsidP="002D54D5">
      <w:r w:rsidRPr="002D54D5">
        <w:rPr>
          <w:b/>
          <w:bCs/>
        </w:rPr>
        <w:t>₹429</w:t>
      </w:r>
      <w:r w:rsidRPr="002D54D5">
        <w:t> </w:t>
      </w:r>
      <w:del w:id="144" w:author="Unknown">
        <w:r w:rsidRPr="002D54D5">
          <w:delText>₹550</w:delText>
        </w:r>
      </w:del>
    </w:p>
    <w:p w14:paraId="04A7D3E9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31%</w:t>
      </w:r>
    </w:p>
    <w:p w14:paraId="357936F6" w14:textId="304512E0" w:rsidR="002D54D5" w:rsidRPr="002D54D5" w:rsidRDefault="002D54D5" w:rsidP="002D54D5">
      <w:r w:rsidRPr="002D54D5">
        <w:drawing>
          <wp:inline distT="0" distB="0" distL="0" distR="0" wp14:anchorId="312F9258" wp14:editId="343A00FF">
            <wp:extent cx="1905000" cy="2857500"/>
            <wp:effectExtent l="0" t="0" r="0" b="0"/>
            <wp:docPr id="383701424" name="Picture 1955" descr="Baby's First Year Journal">
              <a:hlinkClick xmlns:a="http://schemas.openxmlformats.org/drawingml/2006/main" r:id="rId3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34" descr="Baby's First Year Journal">
                      <a:hlinkClick r:id="rId3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E4061" w14:textId="77777777" w:rsidR="002D54D5" w:rsidRPr="002D54D5" w:rsidRDefault="002D54D5" w:rsidP="002D54D5">
      <w:r w:rsidRPr="002D54D5">
        <w:rPr>
          <w:b/>
          <w:bCs/>
        </w:rPr>
        <w:t xml:space="preserve">Baby's First Year </w:t>
      </w:r>
      <w:proofErr w:type="spellStart"/>
      <w:r w:rsidRPr="002D54D5">
        <w:rPr>
          <w:b/>
          <w:bCs/>
        </w:rPr>
        <w:t>Journal</w:t>
      </w:r>
      <w:r w:rsidRPr="002D54D5">
        <w:t>Annabel</w:t>
      </w:r>
      <w:proofErr w:type="spellEnd"/>
      <w:r w:rsidRPr="002D54D5">
        <w:t xml:space="preserve"> Karmel</w:t>
      </w:r>
    </w:p>
    <w:p w14:paraId="1D3887E1" w14:textId="58331475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090E0B7F" wp14:editId="16806F1B">
                <wp:extent cx="304800" cy="304800"/>
                <wp:effectExtent l="0" t="0" r="0" b="0"/>
                <wp:docPr id="1353442008" name="Rectangle 19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2D02FC" id="Rectangle 19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ADBAC39" wp14:editId="60D96DBF">
                <wp:extent cx="304800" cy="304800"/>
                <wp:effectExtent l="0" t="0" r="0" b="0"/>
                <wp:docPr id="443589116" name="Rectangle 19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5330F2" id="Rectangle 19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86B0389" wp14:editId="21202A70">
                <wp:extent cx="304800" cy="304800"/>
                <wp:effectExtent l="0" t="0" r="0" b="0"/>
                <wp:docPr id="1104084990" name="Rectangle 19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6C7208" id="Rectangle 19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C73904A" wp14:editId="1B6E52AC">
                <wp:extent cx="304800" cy="304800"/>
                <wp:effectExtent l="0" t="0" r="0" b="0"/>
                <wp:docPr id="421525139" name="Rectangle 19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FA7CE1" id="Rectangle 19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873217B" wp14:editId="37655570">
                <wp:extent cx="304800" cy="304800"/>
                <wp:effectExtent l="0" t="0" r="0" b="0"/>
                <wp:docPr id="160249504" name="Rectangle 1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EDBDB8" id="Rectangle 19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3D820D0" wp14:editId="00E9D7C7">
                <wp:extent cx="304800" cy="304800"/>
                <wp:effectExtent l="0" t="0" r="0" b="0"/>
                <wp:docPr id="443061506" name="Rectangle 19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BDA114" id="Rectangle 19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56F76B8" wp14:editId="401E55D1">
                <wp:extent cx="304800" cy="304800"/>
                <wp:effectExtent l="0" t="0" r="0" b="0"/>
                <wp:docPr id="1044747460" name="Rectangle 19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E78D42" id="Rectangle 19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02A62AA" wp14:editId="4824D26B">
                <wp:extent cx="304800" cy="304800"/>
                <wp:effectExtent l="0" t="0" r="0" b="0"/>
                <wp:docPr id="1788043967" name="Rectangle 19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C51167" id="Rectangle 19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517C3DC" wp14:editId="42CCCD01">
                <wp:extent cx="304800" cy="304800"/>
                <wp:effectExtent l="0" t="0" r="0" b="0"/>
                <wp:docPr id="519985754" name="Rectangle 19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8F74FE" id="Rectangle 19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BC1C04B" wp14:editId="0B95BC81">
                <wp:extent cx="304800" cy="304800"/>
                <wp:effectExtent l="0" t="0" r="0" b="0"/>
                <wp:docPr id="380841397" name="Rectangle 19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7E25B5" id="Rectangle 19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mc:AlternateContent>
          <mc:Choice Requires="wps">
            <w:drawing>
              <wp:inline distT="0" distB="0" distL="0" distR="0" wp14:anchorId="42FAB85D" wp14:editId="29871748">
                <wp:extent cx="304800" cy="304800"/>
                <wp:effectExtent l="0" t="0" r="0" b="0"/>
                <wp:docPr id="1032828874" name="Rectangle 19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685BBF" id="Rectangle 19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(9)</w:t>
      </w:r>
    </w:p>
    <w:p w14:paraId="1CC196E3" w14:textId="77777777" w:rsidR="002D54D5" w:rsidRPr="002D54D5" w:rsidRDefault="002D54D5" w:rsidP="002D54D5">
      <w:r w:rsidRPr="002D54D5">
        <w:rPr>
          <w:b/>
          <w:bCs/>
        </w:rPr>
        <w:t>₹620</w:t>
      </w:r>
      <w:r w:rsidRPr="002D54D5">
        <w:t> </w:t>
      </w:r>
      <w:del w:id="145" w:author="Unknown">
        <w:r w:rsidRPr="002D54D5">
          <w:delText>₹899</w:delText>
        </w:r>
      </w:del>
    </w:p>
    <w:p w14:paraId="49C63544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16%</w:t>
      </w:r>
    </w:p>
    <w:p w14:paraId="53F65163" w14:textId="471300F0" w:rsidR="002D54D5" w:rsidRPr="002D54D5" w:rsidRDefault="002D54D5" w:rsidP="002D54D5">
      <w:r w:rsidRPr="002D54D5">
        <w:drawing>
          <wp:inline distT="0" distB="0" distL="0" distR="0" wp14:anchorId="277FADB1" wp14:editId="4A05441E">
            <wp:extent cx="1905000" cy="2857500"/>
            <wp:effectExtent l="0" t="0" r="0" b="0"/>
            <wp:docPr id="1948158789" name="Picture 1943" descr="My First Learn-To-Write Workbook">
              <a:hlinkClick xmlns:a="http://schemas.openxmlformats.org/drawingml/2006/main" r:id="rId3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46" descr="My First Learn-To-Write Workbook">
                      <a:hlinkClick r:id="rId3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D1B15" w14:textId="77777777" w:rsidR="002D54D5" w:rsidRPr="002D54D5" w:rsidRDefault="002D54D5" w:rsidP="002D54D5">
      <w:r w:rsidRPr="002D54D5">
        <w:lastRenderedPageBreak/>
        <w:t xml:space="preserve">Quick </w:t>
      </w:r>
      <w:proofErr w:type="spellStart"/>
      <w:r w:rsidRPr="002D54D5">
        <w:t>View</w:t>
      </w:r>
      <w:r w:rsidRPr="002D54D5">
        <w:rPr>
          <w:b/>
          <w:bCs/>
        </w:rPr>
        <w:t>My</w:t>
      </w:r>
      <w:proofErr w:type="spellEnd"/>
      <w:r w:rsidRPr="002D54D5">
        <w:rPr>
          <w:b/>
          <w:bCs/>
        </w:rPr>
        <w:t xml:space="preserve"> First Learn-To-Write </w:t>
      </w:r>
      <w:proofErr w:type="spellStart"/>
      <w:r w:rsidRPr="002D54D5">
        <w:rPr>
          <w:b/>
          <w:bCs/>
        </w:rPr>
        <w:t>Workbook</w:t>
      </w:r>
      <w:r w:rsidRPr="002D54D5">
        <w:t>Crystal</w:t>
      </w:r>
      <w:proofErr w:type="spellEnd"/>
      <w:r w:rsidRPr="002D54D5">
        <w:t xml:space="preserve"> Radke</w:t>
      </w:r>
    </w:p>
    <w:p w14:paraId="4524BF7B" w14:textId="15EECACD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683713F9" wp14:editId="00A6B15C">
                <wp:extent cx="304800" cy="304800"/>
                <wp:effectExtent l="0" t="0" r="0" b="0"/>
                <wp:docPr id="1136985306" name="Rectangle 19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B792EF" id="Rectangle 19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4062BE6" wp14:editId="477ADF5D">
                <wp:extent cx="304800" cy="304800"/>
                <wp:effectExtent l="0" t="0" r="0" b="0"/>
                <wp:docPr id="1951900223" name="Rectangle 19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0CD191" id="Rectangle 19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BCED460" wp14:editId="78E8118F">
                <wp:extent cx="304800" cy="304800"/>
                <wp:effectExtent l="0" t="0" r="0" b="0"/>
                <wp:docPr id="1463449754" name="Rectangle 19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244938" id="Rectangle 19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8B614BB" wp14:editId="19CE3FDF">
                <wp:extent cx="304800" cy="304800"/>
                <wp:effectExtent l="0" t="0" r="0" b="0"/>
                <wp:docPr id="1184939689" name="Rectangle 19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583960" id="Rectangle 19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C462A11" wp14:editId="4520C266">
                <wp:extent cx="304800" cy="304800"/>
                <wp:effectExtent l="0" t="0" r="0" b="0"/>
                <wp:docPr id="1457135942" name="Rectangle 19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AB4E1A" id="Rectangle 19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AC8A9BE" wp14:editId="097DF076">
                <wp:extent cx="304800" cy="304800"/>
                <wp:effectExtent l="0" t="0" r="0" b="0"/>
                <wp:docPr id="348273161" name="Rectangle 19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EDDDF0" id="Rectangle 19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F249027" wp14:editId="71E87757">
                <wp:extent cx="304800" cy="304800"/>
                <wp:effectExtent l="0" t="0" r="0" b="0"/>
                <wp:docPr id="2037086184" name="Rectangle 19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AA4642" id="Rectangle 19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8BAEF80" wp14:editId="2A312C1C">
                <wp:extent cx="304800" cy="304800"/>
                <wp:effectExtent l="0" t="0" r="0" b="0"/>
                <wp:docPr id="1917496793" name="Rectangle 19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DB0D71" id="Rectangle 19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682D858" wp14:editId="776BB280">
                <wp:extent cx="304800" cy="304800"/>
                <wp:effectExtent l="0" t="0" r="0" b="0"/>
                <wp:docPr id="729263887" name="Rectangle 19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88F755" id="Rectangle 19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4B26F74" wp14:editId="0D11BED3">
                <wp:extent cx="304800" cy="304800"/>
                <wp:effectExtent l="0" t="0" r="0" b="0"/>
                <wp:docPr id="864180561" name="Rectangle 19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82CEA1" id="Rectangle 19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mc:AlternateContent>
          <mc:Choice Requires="wps">
            <w:drawing>
              <wp:inline distT="0" distB="0" distL="0" distR="0" wp14:anchorId="3C6A738E" wp14:editId="1ABF0E58">
                <wp:extent cx="304800" cy="304800"/>
                <wp:effectExtent l="0" t="0" r="0" b="0"/>
                <wp:docPr id="991277545" name="Rectangle 19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3C3E99" id="Rectangle 19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(11)</w:t>
      </w:r>
    </w:p>
    <w:p w14:paraId="2DD2BD22" w14:textId="77777777" w:rsidR="002D54D5" w:rsidRPr="002D54D5" w:rsidRDefault="002D54D5" w:rsidP="002D54D5">
      <w:r w:rsidRPr="002D54D5">
        <w:rPr>
          <w:b/>
          <w:bCs/>
        </w:rPr>
        <w:t>₹643</w:t>
      </w:r>
      <w:r w:rsidRPr="002D54D5">
        <w:t> </w:t>
      </w:r>
      <w:del w:id="146" w:author="Unknown">
        <w:r w:rsidRPr="002D54D5">
          <w:delText>₹765</w:delText>
        </w:r>
      </w:del>
    </w:p>
    <w:p w14:paraId="08AE86F7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2A7C5B64" w14:textId="448B62CB" w:rsidR="002D54D5" w:rsidRPr="002D54D5" w:rsidRDefault="002D54D5" w:rsidP="002D54D5">
      <w:r w:rsidRPr="002D54D5">
        <w:drawing>
          <wp:inline distT="0" distB="0" distL="0" distR="0" wp14:anchorId="5ADFF430" wp14:editId="23BDD46F">
            <wp:extent cx="1905000" cy="2857500"/>
            <wp:effectExtent l="0" t="0" r="0" b="0"/>
            <wp:docPr id="575940484" name="Picture 1931" descr="Amulet Box set 1-9 Graphix">
              <a:hlinkClick xmlns:a="http://schemas.openxmlformats.org/drawingml/2006/main" r:id="rId3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58" descr="Amulet Box set 1-9 Graphix">
                      <a:hlinkClick r:id="rId3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AE4DD" w14:textId="77777777" w:rsidR="002D54D5" w:rsidRPr="002D54D5" w:rsidRDefault="002D54D5" w:rsidP="002D54D5">
      <w:r w:rsidRPr="002D54D5">
        <w:rPr>
          <w:b/>
          <w:bCs/>
        </w:rPr>
        <w:t xml:space="preserve">Amulet Box set 1-9 </w:t>
      </w:r>
      <w:proofErr w:type="spellStart"/>
      <w:r w:rsidRPr="002D54D5">
        <w:rPr>
          <w:b/>
          <w:bCs/>
        </w:rPr>
        <w:t>Graphix</w:t>
      </w:r>
      <w:r w:rsidRPr="002D54D5">
        <w:t>Kazu</w:t>
      </w:r>
      <w:proofErr w:type="spellEnd"/>
      <w:r w:rsidRPr="002D54D5">
        <w:t xml:space="preserve"> </w:t>
      </w:r>
      <w:proofErr w:type="spellStart"/>
      <w:r w:rsidRPr="002D54D5">
        <w:t>Kibuishi</w:t>
      </w:r>
      <w:proofErr w:type="spellEnd"/>
    </w:p>
    <w:p w14:paraId="25BAF4D0" w14:textId="1BCE3DA9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5CA7BAF7" wp14:editId="26C62D8D">
                <wp:extent cx="304800" cy="304800"/>
                <wp:effectExtent l="0" t="0" r="0" b="0"/>
                <wp:docPr id="1556766516" name="Rectangle 19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B7E937" id="Rectangle 19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9BC744B" wp14:editId="49E4D463">
                <wp:extent cx="304800" cy="304800"/>
                <wp:effectExtent l="0" t="0" r="0" b="0"/>
                <wp:docPr id="54732707" name="Rectangle 1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CD91AC" id="Rectangle 19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DC61D90" wp14:editId="39D006E9">
                <wp:extent cx="304800" cy="304800"/>
                <wp:effectExtent l="0" t="0" r="0" b="0"/>
                <wp:docPr id="375952048" name="Rectangle 19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F56DEB" id="Rectangle 19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468FF9E" wp14:editId="3D0F51AA">
                <wp:extent cx="304800" cy="304800"/>
                <wp:effectExtent l="0" t="0" r="0" b="0"/>
                <wp:docPr id="29268518" name="Rectangle 19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8D2C96" id="Rectangle 19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B233639" wp14:editId="052BCB54">
                <wp:extent cx="304800" cy="304800"/>
                <wp:effectExtent l="0" t="0" r="0" b="0"/>
                <wp:docPr id="532338539" name="Rectangle 19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4FA01F" id="Rectangle 19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0E42338" wp14:editId="40007AFB">
                <wp:extent cx="304800" cy="304800"/>
                <wp:effectExtent l="0" t="0" r="0" b="0"/>
                <wp:docPr id="1845929170" name="Rectangle 19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AFC50A" id="Rectangle 19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B27CE39" wp14:editId="6750749C">
                <wp:extent cx="304800" cy="304800"/>
                <wp:effectExtent l="0" t="0" r="0" b="0"/>
                <wp:docPr id="1984750200" name="Rectangle 19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DDAA67" id="Rectangle 19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11F20FE" wp14:editId="3E3190EA">
                <wp:extent cx="304800" cy="304800"/>
                <wp:effectExtent l="0" t="0" r="0" b="0"/>
                <wp:docPr id="2086651647" name="Rectangle 19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6F3B79" id="Rectangle 19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241AAA3" wp14:editId="790A958B">
                <wp:extent cx="304800" cy="304800"/>
                <wp:effectExtent l="0" t="0" r="0" b="0"/>
                <wp:docPr id="501275587" name="Rectangle 19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54C8EB" id="Rectangle 19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C3BD415" wp14:editId="1224B71B">
                <wp:extent cx="304800" cy="304800"/>
                <wp:effectExtent l="0" t="0" r="0" b="0"/>
                <wp:docPr id="1126565370" name="Rectangle 19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3CB2C7" id="Rectangle 19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104E933A" w14:textId="77777777" w:rsidR="002D54D5" w:rsidRPr="002D54D5" w:rsidRDefault="002D54D5" w:rsidP="002D54D5">
      <w:r w:rsidRPr="002D54D5">
        <w:rPr>
          <w:b/>
          <w:bCs/>
        </w:rPr>
        <w:t>₹7,512</w:t>
      </w:r>
      <w:r w:rsidRPr="002D54D5">
        <w:t> </w:t>
      </w:r>
      <w:del w:id="147" w:author="Unknown">
        <w:r w:rsidRPr="002D54D5">
          <w:delText>₹10,732</w:delText>
        </w:r>
      </w:del>
    </w:p>
    <w:p w14:paraId="3172CC5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29%</w:t>
      </w:r>
    </w:p>
    <w:p w14:paraId="1C172A1C" w14:textId="387DE432" w:rsidR="002D54D5" w:rsidRPr="002D54D5" w:rsidRDefault="002D54D5" w:rsidP="002D54D5">
      <w:r w:rsidRPr="002D54D5">
        <w:lastRenderedPageBreak/>
        <w:drawing>
          <wp:inline distT="0" distB="0" distL="0" distR="0" wp14:anchorId="0E43EB32" wp14:editId="6EEA95B3">
            <wp:extent cx="1905000" cy="2857500"/>
            <wp:effectExtent l="0" t="0" r="0" b="0"/>
            <wp:docPr id="886853365" name="Picture 1920" descr="The High Performance Planner">
              <a:hlinkClick xmlns:a="http://schemas.openxmlformats.org/drawingml/2006/main" r:id="rId3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9" descr="The High Performance Planner">
                      <a:hlinkClick r:id="rId3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74698" w14:textId="77777777" w:rsidR="002D54D5" w:rsidRPr="002D54D5" w:rsidRDefault="002D54D5" w:rsidP="002D54D5">
      <w:r w:rsidRPr="002D54D5">
        <w:rPr>
          <w:b/>
          <w:bCs/>
        </w:rPr>
        <w:t xml:space="preserve">The High Performance </w:t>
      </w:r>
      <w:proofErr w:type="spellStart"/>
      <w:r w:rsidRPr="002D54D5">
        <w:rPr>
          <w:b/>
          <w:bCs/>
        </w:rPr>
        <w:t>Planner</w:t>
      </w:r>
      <w:r w:rsidRPr="002D54D5">
        <w:t>Brendon</w:t>
      </w:r>
      <w:proofErr w:type="spellEnd"/>
      <w:r w:rsidRPr="002D54D5">
        <w:t xml:space="preserve"> Burchard</w:t>
      </w:r>
    </w:p>
    <w:p w14:paraId="751C0790" w14:textId="22AF3818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5EA2A52B" wp14:editId="05C99D96">
                <wp:extent cx="304800" cy="304800"/>
                <wp:effectExtent l="0" t="0" r="0" b="0"/>
                <wp:docPr id="1656875738" name="Rectangle 19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61A417" id="Rectangle 19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0A751D1" wp14:editId="0835214B">
                <wp:extent cx="304800" cy="304800"/>
                <wp:effectExtent l="0" t="0" r="0" b="0"/>
                <wp:docPr id="150182232" name="Rectangle 19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16DEA7" id="Rectangle 19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DFA87AE" wp14:editId="5DAE6FD4">
                <wp:extent cx="304800" cy="304800"/>
                <wp:effectExtent l="0" t="0" r="0" b="0"/>
                <wp:docPr id="323834753" name="Rectangle 19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0A0FB8" id="Rectangle 19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F34065D" wp14:editId="1E824D6E">
                <wp:extent cx="304800" cy="304800"/>
                <wp:effectExtent l="0" t="0" r="0" b="0"/>
                <wp:docPr id="97162089" name="Rectangle 19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E373CE" id="Rectangle 19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9E4E3B2" wp14:editId="1C5B96CF">
                <wp:extent cx="304800" cy="304800"/>
                <wp:effectExtent l="0" t="0" r="0" b="0"/>
                <wp:docPr id="740278231" name="Rectangle 19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CC1A40" id="Rectangle 19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CFFE932" wp14:editId="729B1C7D">
                <wp:extent cx="304800" cy="304800"/>
                <wp:effectExtent l="0" t="0" r="0" b="0"/>
                <wp:docPr id="306131828" name="Rectangle 19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B730DC" id="Rectangle 19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0A21296" wp14:editId="6D1610D2">
                <wp:extent cx="304800" cy="304800"/>
                <wp:effectExtent l="0" t="0" r="0" b="0"/>
                <wp:docPr id="1089585211" name="Rectangle 19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662799" id="Rectangle 19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4AFBBCA" wp14:editId="429CDDF3">
                <wp:extent cx="304800" cy="304800"/>
                <wp:effectExtent l="0" t="0" r="0" b="0"/>
                <wp:docPr id="1138123255" name="Rectangle 19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C91710" id="Rectangle 19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4C4102B" wp14:editId="2511A6A3">
                <wp:extent cx="304800" cy="304800"/>
                <wp:effectExtent l="0" t="0" r="0" b="0"/>
                <wp:docPr id="1296865302" name="Rectangle 19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99F10F" id="Rectangle 19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0AD2F05" wp14:editId="75CAAF40">
                <wp:extent cx="304800" cy="304800"/>
                <wp:effectExtent l="0" t="0" r="0" b="0"/>
                <wp:docPr id="1120475515" name="Rectangle 19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B476ED" id="Rectangle 19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4.0</w:t>
      </w:r>
      <w:r w:rsidRPr="002D54D5">
        <mc:AlternateContent>
          <mc:Choice Requires="wps">
            <w:drawing>
              <wp:inline distT="0" distB="0" distL="0" distR="0" wp14:anchorId="0EF18DCA" wp14:editId="10F5BDE3">
                <wp:extent cx="304800" cy="304800"/>
                <wp:effectExtent l="0" t="0" r="0" b="0"/>
                <wp:docPr id="1201418537" name="Rectangle 19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62FD90" id="Rectangle 19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4F5B110E" w14:textId="77777777" w:rsidR="002D54D5" w:rsidRPr="002D54D5" w:rsidRDefault="002D54D5" w:rsidP="002D54D5">
      <w:r w:rsidRPr="002D54D5">
        <w:rPr>
          <w:b/>
          <w:bCs/>
        </w:rPr>
        <w:t>₹1,853</w:t>
      </w:r>
      <w:r w:rsidRPr="002D54D5">
        <w:t> </w:t>
      </w:r>
      <w:del w:id="148" w:author="Unknown">
        <w:r w:rsidRPr="002D54D5">
          <w:delText>₹2,610</w:delText>
        </w:r>
      </w:del>
    </w:p>
    <w:p w14:paraId="73AA15B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35%</w:t>
      </w:r>
    </w:p>
    <w:p w14:paraId="5F10AA5B" w14:textId="70DAE412" w:rsidR="002D54D5" w:rsidRPr="002D54D5" w:rsidRDefault="002D54D5" w:rsidP="002D54D5">
      <w:r w:rsidRPr="002D54D5">
        <w:drawing>
          <wp:inline distT="0" distB="0" distL="0" distR="0" wp14:anchorId="63D92FFC" wp14:editId="1E384C7C">
            <wp:extent cx="1905000" cy="2857500"/>
            <wp:effectExtent l="0" t="0" r="0" b="0"/>
            <wp:docPr id="654203025" name="Picture 1908" descr="As Good As Dead">
              <a:hlinkClick xmlns:a="http://schemas.openxmlformats.org/drawingml/2006/main" r:id="rId3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81" descr="As Good As Dead">
                      <a:hlinkClick r:id="rId3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455FA" w14:textId="77777777" w:rsidR="002D54D5" w:rsidRPr="002D54D5" w:rsidRDefault="002D54D5" w:rsidP="002D54D5">
      <w:r w:rsidRPr="002D54D5">
        <w:rPr>
          <w:b/>
          <w:bCs/>
        </w:rPr>
        <w:t xml:space="preserve">As Good </w:t>
      </w:r>
      <w:proofErr w:type="gramStart"/>
      <w:r w:rsidRPr="002D54D5">
        <w:rPr>
          <w:b/>
          <w:bCs/>
        </w:rPr>
        <w:t>As</w:t>
      </w:r>
      <w:proofErr w:type="gramEnd"/>
      <w:r w:rsidRPr="002D54D5">
        <w:rPr>
          <w:b/>
          <w:bCs/>
        </w:rPr>
        <w:t xml:space="preserve"> </w:t>
      </w:r>
      <w:proofErr w:type="spellStart"/>
      <w:r w:rsidRPr="002D54D5">
        <w:rPr>
          <w:b/>
          <w:bCs/>
        </w:rPr>
        <w:t>Dead</w:t>
      </w:r>
      <w:r w:rsidRPr="002D54D5">
        <w:t>Holly</w:t>
      </w:r>
      <w:proofErr w:type="spellEnd"/>
      <w:r w:rsidRPr="002D54D5">
        <w:t xml:space="preserve"> Jackson</w:t>
      </w:r>
    </w:p>
    <w:p w14:paraId="2D432765" w14:textId="6EA20281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1E12C555" wp14:editId="6A197B74">
                <wp:extent cx="304800" cy="304800"/>
                <wp:effectExtent l="0" t="0" r="0" b="0"/>
                <wp:docPr id="1675980025" name="Rectangle 19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17E298" id="Rectangle 19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1290387" wp14:editId="1C74CB42">
                <wp:extent cx="304800" cy="304800"/>
                <wp:effectExtent l="0" t="0" r="0" b="0"/>
                <wp:docPr id="824613218" name="Rectangle 19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279186" id="Rectangle 19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2D792DFB" wp14:editId="2D01D1C1">
                <wp:extent cx="304800" cy="304800"/>
                <wp:effectExtent l="0" t="0" r="0" b="0"/>
                <wp:docPr id="1138761024" name="Rectangle 19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862EBF" id="Rectangle 19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CE5CB28" wp14:editId="6EBD4266">
                <wp:extent cx="304800" cy="304800"/>
                <wp:effectExtent l="0" t="0" r="0" b="0"/>
                <wp:docPr id="104758261" name="Rectangle 19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5C117C" id="Rectangle 19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6AF7042" wp14:editId="5B82FFCD">
                <wp:extent cx="304800" cy="304800"/>
                <wp:effectExtent l="0" t="0" r="0" b="0"/>
                <wp:docPr id="1180664396" name="Rectangle 19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250D72" id="Rectangle 19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3726CB2" wp14:editId="461E7DFB">
                <wp:extent cx="304800" cy="304800"/>
                <wp:effectExtent l="0" t="0" r="0" b="0"/>
                <wp:docPr id="2144171690" name="Rectangle 19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707B1D" id="Rectangle 19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7C09E89" wp14:editId="28090C31">
                <wp:extent cx="304800" cy="304800"/>
                <wp:effectExtent l="0" t="0" r="0" b="0"/>
                <wp:docPr id="1971495652" name="Rectangle 1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AFF533" id="Rectangle 19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38EDE9D" wp14:editId="5A1D8C8E">
                <wp:extent cx="304800" cy="304800"/>
                <wp:effectExtent l="0" t="0" r="0" b="0"/>
                <wp:docPr id="1184804379" name="Rectangle 19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6674BC" id="Rectangle 19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6AFEF5A3" wp14:editId="4FB1D8B6">
                <wp:extent cx="304800" cy="304800"/>
                <wp:effectExtent l="0" t="0" r="0" b="0"/>
                <wp:docPr id="1589038017" name="Rectangle 18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19BC33" id="Rectangle 18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2226ECA" wp14:editId="171E1E42">
                <wp:extent cx="304800" cy="304800"/>
                <wp:effectExtent l="0" t="0" r="0" b="0"/>
                <wp:docPr id="1399654405" name="Rectangle 18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89444E" id="Rectangle 18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4.4</w:t>
      </w:r>
      <w:r w:rsidRPr="002D54D5">
        <mc:AlternateContent>
          <mc:Choice Requires="wps">
            <w:drawing>
              <wp:inline distT="0" distB="0" distL="0" distR="0" wp14:anchorId="0E012FE6" wp14:editId="6AFFE75B">
                <wp:extent cx="304800" cy="304800"/>
                <wp:effectExtent l="0" t="0" r="0" b="0"/>
                <wp:docPr id="1267881825" name="Rectangle 18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1D6989" id="Rectangle 18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044B23CA" w14:textId="77777777" w:rsidR="002D54D5" w:rsidRPr="002D54D5" w:rsidRDefault="002D54D5" w:rsidP="002D54D5">
      <w:r w:rsidRPr="002D54D5">
        <w:rPr>
          <w:b/>
          <w:bCs/>
        </w:rPr>
        <w:t>₹324</w:t>
      </w:r>
      <w:r w:rsidRPr="002D54D5">
        <w:t> </w:t>
      </w:r>
      <w:del w:id="149" w:author="Unknown">
        <w:r w:rsidRPr="002D54D5">
          <w:delText>₹499</w:delText>
        </w:r>
      </w:del>
    </w:p>
    <w:p w14:paraId="51A8A48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40%</w:t>
      </w:r>
    </w:p>
    <w:p w14:paraId="4DBD501F" w14:textId="33848DBF" w:rsidR="002D54D5" w:rsidRPr="002D54D5" w:rsidRDefault="002D54D5" w:rsidP="002D54D5">
      <w:r w:rsidRPr="002D54D5">
        <w:drawing>
          <wp:inline distT="0" distB="0" distL="0" distR="0" wp14:anchorId="5E974F56" wp14:editId="0F75C148">
            <wp:extent cx="1905000" cy="2857500"/>
            <wp:effectExtent l="0" t="0" r="0" b="0"/>
            <wp:docPr id="1293931390" name="Picture 1896" descr="Berserk Deluxe Volume 1">
              <a:hlinkClick xmlns:a="http://schemas.openxmlformats.org/drawingml/2006/main" r:id="rId3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93" descr="Berserk Deluxe Volume 1">
                      <a:hlinkClick r:id="rId3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7971E" w14:textId="77777777" w:rsidR="002D54D5" w:rsidRPr="002D54D5" w:rsidRDefault="002D54D5" w:rsidP="002D54D5">
      <w:r w:rsidRPr="002D54D5">
        <w:rPr>
          <w:b/>
          <w:bCs/>
        </w:rPr>
        <w:t>Berserk Deluxe Volume 1</w:t>
      </w:r>
      <w:r w:rsidRPr="002D54D5">
        <w:t>Jason DeAngelis</w:t>
      </w:r>
    </w:p>
    <w:p w14:paraId="082D3C48" w14:textId="48EA57E3" w:rsidR="002D54D5" w:rsidRPr="002D54D5" w:rsidRDefault="002D54D5" w:rsidP="002D54D5">
      <w:r w:rsidRPr="002D54D5">
        <mc:AlternateContent>
          <mc:Choice Requires="wps">
            <w:drawing>
              <wp:inline distT="0" distB="0" distL="0" distR="0" wp14:anchorId="6DCB8CB4" wp14:editId="7997A037">
                <wp:extent cx="304800" cy="304800"/>
                <wp:effectExtent l="0" t="0" r="0" b="0"/>
                <wp:docPr id="290106529" name="Rectangle 18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C9B1DE" id="Rectangle 18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4E1B5E6" wp14:editId="56919AE3">
                <wp:extent cx="304800" cy="304800"/>
                <wp:effectExtent l="0" t="0" r="0" b="0"/>
                <wp:docPr id="1952548628" name="Rectangle 18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774EEE" id="Rectangle 18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520C1098" wp14:editId="02716835">
                <wp:extent cx="304800" cy="304800"/>
                <wp:effectExtent l="0" t="0" r="0" b="0"/>
                <wp:docPr id="783289571" name="Rectangle 18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F9BAF2" id="Rectangle 18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33E58178" wp14:editId="26A383EF">
                <wp:extent cx="304800" cy="304800"/>
                <wp:effectExtent l="0" t="0" r="0" b="0"/>
                <wp:docPr id="2066747307" name="Rectangle 18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098D63" id="Rectangle 18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6A4A1CD" wp14:editId="17BD1645">
                <wp:extent cx="304800" cy="304800"/>
                <wp:effectExtent l="0" t="0" r="0" b="0"/>
                <wp:docPr id="956760420" name="Rectangle 18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7AE8BC" id="Rectangle 18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4DFFAB4" wp14:editId="5A95B9F5">
                <wp:extent cx="304800" cy="304800"/>
                <wp:effectExtent l="0" t="0" r="0" b="0"/>
                <wp:docPr id="957641713" name="Rectangle 18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675287" id="Rectangle 18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4FA1C54C" wp14:editId="4960C579">
                <wp:extent cx="304800" cy="304800"/>
                <wp:effectExtent l="0" t="0" r="0" b="0"/>
                <wp:docPr id="1045183437" name="Rectangle 18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B79F49" id="Rectangle 18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0C1AE2D5" wp14:editId="550FDA4A">
                <wp:extent cx="304800" cy="304800"/>
                <wp:effectExtent l="0" t="0" r="0" b="0"/>
                <wp:docPr id="831379586" name="Rectangle 18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B6F64B" id="Rectangle 18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7E7CC045" wp14:editId="7457E334">
                <wp:extent cx="304800" cy="304800"/>
                <wp:effectExtent l="0" t="0" r="0" b="0"/>
                <wp:docPr id="485782957" name="Rectangle 1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AAC72C" id="Rectangle 18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mc:AlternateContent>
          <mc:Choice Requires="wps">
            <w:drawing>
              <wp:inline distT="0" distB="0" distL="0" distR="0" wp14:anchorId="12E90E6E" wp14:editId="05FB960D">
                <wp:extent cx="304800" cy="304800"/>
                <wp:effectExtent l="0" t="0" r="0" b="0"/>
                <wp:docPr id="1667268686" name="Rectangle 18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33E30C" id="Rectangle 18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mc:AlternateContent>
          <mc:Choice Requires="wps">
            <w:drawing>
              <wp:inline distT="0" distB="0" distL="0" distR="0" wp14:anchorId="11DB5314" wp14:editId="0CD449AF">
                <wp:extent cx="304800" cy="304800"/>
                <wp:effectExtent l="0" t="0" r="0" b="0"/>
                <wp:docPr id="276665619" name="Rectangle 18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966390" id="Rectangle 18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4A6E5CAA" w14:textId="77777777" w:rsidR="002D54D5" w:rsidRPr="002D54D5" w:rsidRDefault="002D54D5" w:rsidP="002D54D5">
      <w:r w:rsidRPr="002D54D5">
        <w:rPr>
          <w:b/>
          <w:bCs/>
        </w:rPr>
        <w:t>₹2,399</w:t>
      </w:r>
      <w:r w:rsidRPr="002D54D5">
        <w:t> </w:t>
      </w:r>
      <w:del w:id="150" w:author="Unknown">
        <w:r w:rsidRPr="002D54D5">
          <w:delText>₹3,999</w:delText>
        </w:r>
      </w:del>
    </w:p>
    <w:p w14:paraId="6BBAF196" w14:textId="77777777" w:rsidR="00F31700" w:rsidRDefault="00F31700"/>
    <w:sectPr w:rsidR="00F31700" w:rsidSect="007C7E91">
      <w:pgSz w:w="12240" w:h="15840"/>
      <w:pgMar w:top="1440" w:right="1440" w:bottom="1440" w:left="144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4D5"/>
    <w:rsid w:val="000474EC"/>
    <w:rsid w:val="000A4D0F"/>
    <w:rsid w:val="001B0ECB"/>
    <w:rsid w:val="002D54D5"/>
    <w:rsid w:val="007C7E91"/>
    <w:rsid w:val="00B4700A"/>
    <w:rsid w:val="00F31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8780DCC"/>
  <w15:chartTrackingRefBased/>
  <w15:docId w15:val="{9D353D5A-1BBD-4E20-AE9C-F55DAD2EE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54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54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54D5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54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54D5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54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54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54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54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54D5"/>
    <w:rPr>
      <w:rFonts w:asciiTheme="majorHAnsi" w:eastAsiaTheme="majorEastAsia" w:hAnsiTheme="majorHAnsi" w:cstheme="majorBidi"/>
      <w:color w:val="2E74B5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54D5"/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54D5"/>
    <w:rPr>
      <w:rFonts w:eastAsiaTheme="majorEastAsia" w:cstheme="majorBidi"/>
      <w:color w:val="2E74B5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54D5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54D5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54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54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54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54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54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2D54D5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54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2D54D5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2D54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54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54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54D5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54D5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54D5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54D5"/>
    <w:rPr>
      <w:b/>
      <w:bCs/>
      <w:smallCaps/>
      <w:color w:val="2E74B5" w:themeColor="accent1" w:themeShade="BF"/>
      <w:spacing w:val="5"/>
    </w:rPr>
  </w:style>
  <w:style w:type="paragraph" w:customStyle="1" w:styleId="msonormal0">
    <w:name w:val="msonormal"/>
    <w:basedOn w:val="Normal"/>
    <w:rsid w:val="002D54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2D54D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D54D5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2D54D5"/>
    <w:rPr>
      <w:b/>
      <w:bCs/>
    </w:rPr>
  </w:style>
  <w:style w:type="character" w:customStyle="1" w:styleId="booktitle">
    <w:name w:val="booktitle"/>
    <w:basedOn w:val="DefaultParagraphFont"/>
    <w:rsid w:val="002D54D5"/>
  </w:style>
  <w:style w:type="character" w:customStyle="1" w:styleId="author">
    <w:name w:val="author"/>
    <w:basedOn w:val="DefaultParagraphFont"/>
    <w:rsid w:val="002D54D5"/>
  </w:style>
  <w:style w:type="character" w:customStyle="1" w:styleId="rating-stars-container">
    <w:name w:val="rating-stars-container"/>
    <w:basedOn w:val="DefaultParagraphFont"/>
    <w:rsid w:val="002D54D5"/>
  </w:style>
  <w:style w:type="character" w:customStyle="1" w:styleId="rating-stars">
    <w:name w:val="rating-stars"/>
    <w:basedOn w:val="DefaultParagraphFont"/>
    <w:rsid w:val="002D54D5"/>
  </w:style>
  <w:style w:type="character" w:customStyle="1" w:styleId="averageratingbox">
    <w:name w:val="averageratingbox"/>
    <w:basedOn w:val="DefaultParagraphFont"/>
    <w:rsid w:val="002D54D5"/>
  </w:style>
  <w:style w:type="paragraph" w:customStyle="1" w:styleId="card-text">
    <w:name w:val="card-text"/>
    <w:basedOn w:val="Normal"/>
    <w:rsid w:val="002D54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actualprice">
    <w:name w:val="actualprice"/>
    <w:basedOn w:val="DefaultParagraphFont"/>
    <w:rsid w:val="002D54D5"/>
  </w:style>
  <w:style w:type="character" w:customStyle="1" w:styleId="initialprice">
    <w:name w:val="initialprice"/>
    <w:basedOn w:val="DefaultParagraphFont"/>
    <w:rsid w:val="002D54D5"/>
  </w:style>
  <w:style w:type="character" w:customStyle="1" w:styleId="noreviewyet">
    <w:name w:val="noreviewyet"/>
    <w:basedOn w:val="DefaultParagraphFont"/>
    <w:rsid w:val="002D54D5"/>
  </w:style>
  <w:style w:type="character" w:styleId="UnresolvedMention">
    <w:name w:val="Unresolved Mention"/>
    <w:basedOn w:val="DefaultParagraphFont"/>
    <w:uiPriority w:val="99"/>
    <w:semiHidden/>
    <w:unhideWhenUsed/>
    <w:rsid w:val="002D54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113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74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80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80012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8826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20678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619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953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7345103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68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83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166813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10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419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792775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362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748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9047141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136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348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958288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478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956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2007410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6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35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138754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940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99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0542404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654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211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028554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5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9575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3405018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301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854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1059964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140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492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5558641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524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199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293385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895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996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9500403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473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793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0702443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03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295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411963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74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991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009013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387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507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1413058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24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187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9991114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294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347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9157033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367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5645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872653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09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558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3370568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387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0854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799022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37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961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2432711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48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0787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4553217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754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1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89546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20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644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2902443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756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290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6944856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447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661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4814093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23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787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2979907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409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63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0705818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024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3033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3229235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49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252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9264746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659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382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9582038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917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80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8606712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930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789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4880426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980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702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7514735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5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598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7091689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76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056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2507817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429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467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4315918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80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54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29702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904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983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5970170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405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372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5246646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4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334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3757112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60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227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096488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402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758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9945152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825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942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6826309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05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3923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2300045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789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060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5614483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969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578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2851973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81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307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0064976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314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609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520816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64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7025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5451818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759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191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5347624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674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566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8588790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50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424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0551529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665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108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422584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3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01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0025332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149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573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5783877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8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075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3030875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73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233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3174095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839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076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46251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79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896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4385748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97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4874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4177271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647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0816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3310022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228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606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4516948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91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482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867560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179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518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8765144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462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463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6780491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50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88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1591459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267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6640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2568382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093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307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1590433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256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316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3497721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124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153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9250561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890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573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6896167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326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620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8433961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345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0991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691107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596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39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3619245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83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060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5763050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703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151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3726010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665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548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6361779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248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822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6442304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835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943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1717802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205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0778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3334577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61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458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1520073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448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04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808296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981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037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714619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158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109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4911663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562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353734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162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120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531646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10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886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5850219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59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646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2372060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085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754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6692097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23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608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992641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547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935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0560320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468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800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5138698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12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561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376380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163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187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8435848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174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190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8398609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687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247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9687124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570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336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872747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94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683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7966265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023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788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9005020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888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397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007883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230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329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13436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7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6712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3014737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20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799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7422186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1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4909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6285441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3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269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2850133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659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01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820042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087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835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2344116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934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257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9538171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631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944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2942130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898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0076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926040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040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56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6753015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374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209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6384575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233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287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3750001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245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145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4981343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235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07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0881924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835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5921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3084131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159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540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7314623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13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183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5757808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398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31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891720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529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6515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4178174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55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5684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6175019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171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869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2220179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443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347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2851265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582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7088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2991335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460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165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252208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175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45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3207636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940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299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8886468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971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4642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58364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12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6246821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89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688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312832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86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491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9584867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508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421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0167386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32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848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0683830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076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1449557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8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795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376592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420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634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206519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335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984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6086767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849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148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1190662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50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6084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9604862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999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787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0782964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281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827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6270348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084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16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248871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066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877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850432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3989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7094442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224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277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4709989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015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48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5724011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215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5514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0384286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178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769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4690585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602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721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4462540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055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355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1580853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145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005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141065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85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530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3598818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988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208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0570333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359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92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1989713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054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519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4259098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553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450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046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93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0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03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08694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0979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4180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224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090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0667420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666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253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2178743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620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3257347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889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137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2364082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51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172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3256407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991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025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765672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623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062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3044467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412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90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0401543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939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643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136027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890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323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206705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834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32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5547488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671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788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2955601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048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4468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9941283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469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175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2122082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917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066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507173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1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179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303925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881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230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1237648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45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40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7006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59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89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329979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9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35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0049083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981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517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4479477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715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289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757407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70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946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2362247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5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660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8702991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080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547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8531299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17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073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291164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064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479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1478708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51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3293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8143438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848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988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1884134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669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120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69278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561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121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882204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119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968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9016930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448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382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3945781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974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408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6915763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93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222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04518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07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164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688133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619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1897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0671569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016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011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8069011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81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716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107585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409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7554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3803144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904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639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7589824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33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187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7450271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467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223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3756149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9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912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2495268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77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155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40518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816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325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801605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186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447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2473176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328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148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7979391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363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132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250021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698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479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9990752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180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411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3444664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544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126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8824161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232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706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8030941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413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287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057860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703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441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8023478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90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304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2347843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6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151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7380560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287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3209020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836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34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3297033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305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665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0586405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021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952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2171070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1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8099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260401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830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005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0057613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254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928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2406913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602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73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0614247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108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5264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9376897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694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280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3531746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460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42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2136089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172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704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7525421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302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077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5494550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383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536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674645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25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608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4328342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156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125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8642518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965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6551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88760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828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140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1593878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823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77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0380539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115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99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087501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087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493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036519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569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754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3955835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6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24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3250987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77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874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862909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188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246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384594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193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4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6544041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992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4953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386447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156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3453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4190659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316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185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0404399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551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228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9748127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164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622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7899098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872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731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2057333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101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066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235795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764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854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6799751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319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449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7428345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281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607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499610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23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492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6603559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744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89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5673852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430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5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7659830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94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411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2973128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964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2110120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081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788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2632115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166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470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2279280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630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054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3472273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16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90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1666716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7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896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3067536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361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438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9509796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616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879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3550035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981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116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5444545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089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872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6305333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952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562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4137866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38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101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2932856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281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146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079578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7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479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7478161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690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31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2853210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669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2860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506928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034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471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1583007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620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705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2541340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455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1625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4134778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0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15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9116871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605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871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52969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670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928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317968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336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618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9242117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572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734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3767857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12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855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1840780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116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565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5279812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82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941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97433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538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206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4181481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033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682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5671468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224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65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6033652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57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603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4330193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430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963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4522246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198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918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1980038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84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26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3572931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345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352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305554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201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045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135610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774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56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4513396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431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3437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1281233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628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241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003051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4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585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199042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723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000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1274967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730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272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6604050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933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79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8761457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952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375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1670804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730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774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9090072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366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481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8468578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37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7203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0691677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488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379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40865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29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677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9385582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222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4210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366605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529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541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4594112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852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086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656315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578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778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414987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23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2297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8995203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722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557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2254400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604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895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3769804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414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8291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8059531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3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50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7198897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693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809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0584709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62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196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110592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076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325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705414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556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971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3003698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07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5746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jpeg"/><Relationship Id="rId299" Type="http://schemas.openxmlformats.org/officeDocument/2006/relationships/image" Target="media/image148.jpeg"/><Relationship Id="rId21" Type="http://schemas.openxmlformats.org/officeDocument/2006/relationships/image" Target="media/image9.jpeg"/><Relationship Id="rId63" Type="http://schemas.openxmlformats.org/officeDocument/2006/relationships/image" Target="media/image30.jpeg"/><Relationship Id="rId159" Type="http://schemas.openxmlformats.org/officeDocument/2006/relationships/image" Target="media/image78.jpeg"/><Relationship Id="rId324" Type="http://schemas.openxmlformats.org/officeDocument/2006/relationships/fontTable" Target="fontTable.xml"/><Relationship Id="rId170" Type="http://schemas.openxmlformats.org/officeDocument/2006/relationships/hyperlink" Target="https://www.bookswagon.com/book/pearson-edexcel-international-gcse-91/9780435185275" TargetMode="External"/><Relationship Id="rId226" Type="http://schemas.openxmlformats.org/officeDocument/2006/relationships/hyperlink" Target="https://www.bookswagon.com/book/power-now-eckhart-tolle/9780340733509" TargetMode="External"/><Relationship Id="rId268" Type="http://schemas.openxmlformats.org/officeDocument/2006/relationships/hyperlink" Target="https://www.bookswagon.com/book/ks3-maths-complete-revision-practice/9781841463834" TargetMode="External"/><Relationship Id="rId32" Type="http://schemas.openxmlformats.org/officeDocument/2006/relationships/hyperlink" Target="https://www.bookswagon.com/book/surrounded-by-idiots-thomas-erikson/9781785042188" TargetMode="External"/><Relationship Id="rId74" Type="http://schemas.openxmlformats.org/officeDocument/2006/relationships/hyperlink" Target="https://www.bookswagon.com/book/never-split-difference-tahl-raz/9781847941497" TargetMode="External"/><Relationship Id="rId128" Type="http://schemas.openxmlformats.org/officeDocument/2006/relationships/hyperlink" Target="https://www.bookswagon.com/book/first-90-days-updated-expanded/9781422188613" TargetMode="External"/><Relationship Id="rId5" Type="http://schemas.openxmlformats.org/officeDocument/2006/relationships/image" Target="media/image1.jpeg"/><Relationship Id="rId181" Type="http://schemas.openxmlformats.org/officeDocument/2006/relationships/image" Target="media/image89.jpeg"/><Relationship Id="rId237" Type="http://schemas.openxmlformats.org/officeDocument/2006/relationships/image" Target="media/image117.jpeg"/><Relationship Id="rId279" Type="http://schemas.openxmlformats.org/officeDocument/2006/relationships/image" Target="media/image138.jpeg"/><Relationship Id="rId43" Type="http://schemas.openxmlformats.org/officeDocument/2006/relationships/image" Target="media/image20.jpeg"/><Relationship Id="rId139" Type="http://schemas.openxmlformats.org/officeDocument/2006/relationships/image" Target="media/image68.jpeg"/><Relationship Id="rId290" Type="http://schemas.openxmlformats.org/officeDocument/2006/relationships/hyperlink" Target="https://www.bookswagon.com/book/brain-games-clever-kids-chris/9781780552491" TargetMode="External"/><Relationship Id="rId304" Type="http://schemas.openxmlformats.org/officeDocument/2006/relationships/hyperlink" Target="https://www.bookswagon.com/book/body-says-no-dr-gabor/9781785042225" TargetMode="External"/><Relationship Id="rId85" Type="http://schemas.openxmlformats.org/officeDocument/2006/relationships/image" Target="media/image41.jpeg"/><Relationship Id="rId150" Type="http://schemas.openxmlformats.org/officeDocument/2006/relationships/hyperlink" Target="https://www.bookswagon.com/book/glucose-goddess-method-jessie-inchauspe/9781915780003" TargetMode="External"/><Relationship Id="rId192" Type="http://schemas.openxmlformats.org/officeDocument/2006/relationships/hyperlink" Target="https://www.bookswagon.com/book/thinking-fast-slow-daniel-kahneman/9780141033570" TargetMode="External"/><Relationship Id="rId206" Type="http://schemas.openxmlformats.org/officeDocument/2006/relationships/hyperlink" Target="https://www.bookswagon.com/book/tom-ford-graydon-carter-anna/9780847826698" TargetMode="External"/><Relationship Id="rId248" Type="http://schemas.openxmlformats.org/officeDocument/2006/relationships/hyperlink" Target="https://www.bookswagon.com/book/poor-charlies-almanack-warren-buffett/9781953953230" TargetMode="External"/><Relationship Id="rId12" Type="http://schemas.openxmlformats.org/officeDocument/2006/relationships/hyperlink" Target="https://www.bookswagon.com/book/satanic-verses-salman-rushdie/9780963270702" TargetMode="External"/><Relationship Id="rId108" Type="http://schemas.openxmlformats.org/officeDocument/2006/relationships/hyperlink" Target="https://www.bookswagon.com/book/body-keeps-score-bessel-van/9780143127741" TargetMode="External"/><Relationship Id="rId315" Type="http://schemas.openxmlformats.org/officeDocument/2006/relationships/image" Target="media/image156.jpeg"/><Relationship Id="rId54" Type="http://schemas.openxmlformats.org/officeDocument/2006/relationships/hyperlink" Target="https://www.bookswagon.com/book/saunders-comprehensive-review-nclexrnr-examination/9780323795302" TargetMode="External"/><Relationship Id="rId96" Type="http://schemas.openxmlformats.org/officeDocument/2006/relationships/hyperlink" Target="https://www.bookswagon.com/book/good-girls-guide-murder-holly/9781405293181" TargetMode="External"/><Relationship Id="rId161" Type="http://schemas.openxmlformats.org/officeDocument/2006/relationships/image" Target="media/image79.jpeg"/><Relationship Id="rId217" Type="http://schemas.openxmlformats.org/officeDocument/2006/relationships/image" Target="media/image107.jpeg"/><Relationship Id="rId259" Type="http://schemas.openxmlformats.org/officeDocument/2006/relationships/image" Target="media/image128.jpeg"/><Relationship Id="rId23" Type="http://schemas.openxmlformats.org/officeDocument/2006/relationships/image" Target="media/image10.jpeg"/><Relationship Id="rId119" Type="http://schemas.openxmlformats.org/officeDocument/2006/relationships/image" Target="media/image58.jpeg"/><Relationship Id="rId270" Type="http://schemas.openxmlformats.org/officeDocument/2006/relationships/hyperlink" Target="https://www.bookswagon.com/book/book-wish-parents-had-read/9780241251027" TargetMode="External"/><Relationship Id="rId65" Type="http://schemas.openxmlformats.org/officeDocument/2006/relationships/image" Target="media/image31.jpeg"/><Relationship Id="rId130" Type="http://schemas.openxmlformats.org/officeDocument/2006/relationships/hyperlink" Target="https://www.bookswagon.com/book/start-why-simon-sinek/9780241958223" TargetMode="External"/><Relationship Id="rId172" Type="http://schemas.openxmlformats.org/officeDocument/2006/relationships/hyperlink" Target="https://www.bookswagon.com/book/untethered-soul-a-singer-a/9781572245372" TargetMode="External"/><Relationship Id="rId228" Type="http://schemas.openxmlformats.org/officeDocument/2006/relationships/hyperlink" Target="https://www.bookswagon.com/book/sorcerers-stone-harry-potter-book/9781338596700" TargetMode="External"/><Relationship Id="rId281" Type="http://schemas.openxmlformats.org/officeDocument/2006/relationships/image" Target="media/image139.jpeg"/><Relationship Id="rId34" Type="http://schemas.openxmlformats.org/officeDocument/2006/relationships/hyperlink" Target="https://www.bookswagon.com/book/how-talk-anyone-leil-lowndes/9780722538074" TargetMode="External"/><Relationship Id="rId76" Type="http://schemas.openxmlformats.org/officeDocument/2006/relationships/hyperlink" Target="https://www.bookswagon.com/book/power-your-subconscious-mind-dr/9788172345662" TargetMode="External"/><Relationship Id="rId141" Type="http://schemas.openxmlformats.org/officeDocument/2006/relationships/image" Target="media/image69.jpeg"/><Relationship Id="rId7" Type="http://schemas.openxmlformats.org/officeDocument/2006/relationships/image" Target="media/image2.jpeg"/><Relationship Id="rId162" Type="http://schemas.openxmlformats.org/officeDocument/2006/relationships/hyperlink" Target="https://www.bookswagon.com/book/how-win-friendsand-influence-people/9788194790891" TargetMode="External"/><Relationship Id="rId183" Type="http://schemas.openxmlformats.org/officeDocument/2006/relationships/image" Target="media/image90.jpeg"/><Relationship Id="rId218" Type="http://schemas.openxmlformats.org/officeDocument/2006/relationships/hyperlink" Target="https://www.bookswagon.com/book/best-childrens-classics-antoine-de/9789389432008" TargetMode="External"/><Relationship Id="rId239" Type="http://schemas.openxmlformats.org/officeDocument/2006/relationships/image" Target="media/image118.jpeg"/><Relationship Id="rId250" Type="http://schemas.openxmlformats.org/officeDocument/2006/relationships/hyperlink" Target="https://www.bookswagon.com/book/12-rules-life-jordan-b/9780141988511" TargetMode="External"/><Relationship Id="rId271" Type="http://schemas.openxmlformats.org/officeDocument/2006/relationships/image" Target="media/image134.jpeg"/><Relationship Id="rId292" Type="http://schemas.openxmlformats.org/officeDocument/2006/relationships/hyperlink" Target="https://www.bookswagon.com/book/ielts-18-academic-students-book/9781009275187" TargetMode="External"/><Relationship Id="rId306" Type="http://schemas.openxmlformats.org/officeDocument/2006/relationships/hyperlink" Target="https://www.bookswagon.com/book/daily-stoic-ryan-holiday-stephen/9780735211735" TargetMode="External"/><Relationship Id="rId24" Type="http://schemas.openxmlformats.org/officeDocument/2006/relationships/hyperlink" Target="https://www.bookswagon.com/book/dog-man-dav-pilkey/9781338896435" TargetMode="External"/><Relationship Id="rId45" Type="http://schemas.openxmlformats.org/officeDocument/2006/relationships/image" Target="media/image21.jpeg"/><Relationship Id="rId66" Type="http://schemas.openxmlformats.org/officeDocument/2006/relationships/hyperlink" Target="https://www.bookswagon.com/book/numicon/9780198487272" TargetMode="External"/><Relationship Id="rId87" Type="http://schemas.openxmlformats.org/officeDocument/2006/relationships/image" Target="media/image42.jpeg"/><Relationship Id="rId110" Type="http://schemas.openxmlformats.org/officeDocument/2006/relationships/hyperlink" Target="https://www.bookswagon.com/book/dog-man-dav-pilkey/9781338603347" TargetMode="External"/><Relationship Id="rId131" Type="http://schemas.openxmlformats.org/officeDocument/2006/relationships/image" Target="media/image64.jpeg"/><Relationship Id="rId152" Type="http://schemas.openxmlformats.org/officeDocument/2006/relationships/hyperlink" Target="https://www.bookswagon.com/book/destinations-a-lifetime-national-geographic/9781426215643" TargetMode="External"/><Relationship Id="rId173" Type="http://schemas.openxmlformats.org/officeDocument/2006/relationships/image" Target="media/image85.jpeg"/><Relationship Id="rId194" Type="http://schemas.openxmlformats.org/officeDocument/2006/relationships/hyperlink" Target="https://www.bookswagon.com/book/autobiography-a-yogi-yogananda-paramahamsa/9788189535513" TargetMode="External"/><Relationship Id="rId208" Type="http://schemas.openxmlformats.org/officeDocument/2006/relationships/hyperlink" Target="https://www.bookswagon.com/book/pearson-edexcel-international-gcse-91/9780435185169" TargetMode="External"/><Relationship Id="rId229" Type="http://schemas.openxmlformats.org/officeDocument/2006/relationships/image" Target="media/image113.jpeg"/><Relationship Id="rId240" Type="http://schemas.openxmlformats.org/officeDocument/2006/relationships/hyperlink" Target="https://www.bookswagon.com/book/babys-very-first-noisy-nursery/9781409549710" TargetMode="External"/><Relationship Id="rId261" Type="http://schemas.openxmlformats.org/officeDocument/2006/relationships/image" Target="media/image129.jpeg"/><Relationship Id="rId14" Type="http://schemas.openxmlformats.org/officeDocument/2006/relationships/hyperlink" Target="https://www.bookswagon.com/book/satanic-verses-salman-rushdie/9780812976717" TargetMode="External"/><Relationship Id="rId35" Type="http://schemas.openxmlformats.org/officeDocument/2006/relationships/image" Target="media/image16.jpeg"/><Relationship Id="rId56" Type="http://schemas.openxmlformats.org/officeDocument/2006/relationships/hyperlink" Target="https://www.bookswagon.com/book/cant-hurt-me-david-goggins/9781544512273" TargetMode="External"/><Relationship Id="rId77" Type="http://schemas.openxmlformats.org/officeDocument/2006/relationships/image" Target="media/image37.jpeg"/><Relationship Id="rId100" Type="http://schemas.openxmlformats.org/officeDocument/2006/relationships/hyperlink" Target="https://www.bookswagon.com/book/first-aid-usmle-step-1/9781266077203" TargetMode="External"/><Relationship Id="rId282" Type="http://schemas.openxmlformats.org/officeDocument/2006/relationships/hyperlink" Target="https://www.bookswagon.com/book/untitled-nonfiction-pp-walter-isaacson/9781398527492" TargetMode="External"/><Relationship Id="rId317" Type="http://schemas.openxmlformats.org/officeDocument/2006/relationships/image" Target="media/image157.jpeg"/><Relationship Id="rId8" Type="http://schemas.openxmlformats.org/officeDocument/2006/relationships/hyperlink" Target="https://www.bookswagon.com/book/harry-potter-box-set-jkrowling/9781408856772" TargetMode="External"/><Relationship Id="rId98" Type="http://schemas.openxmlformats.org/officeDocument/2006/relationships/hyperlink" Target="https://www.bookswagon.com/book/my-first-disney-classics-bedtime/9781368028103" TargetMode="External"/><Relationship Id="rId121" Type="http://schemas.openxmlformats.org/officeDocument/2006/relationships/image" Target="media/image59.jpeg"/><Relationship Id="rId142" Type="http://schemas.openxmlformats.org/officeDocument/2006/relationships/hyperlink" Target="https://www.bookswagon.com/book/national-geographic-kids-why-crispin/9781426320965" TargetMode="External"/><Relationship Id="rId163" Type="http://schemas.openxmlformats.org/officeDocument/2006/relationships/image" Target="media/image80.jpeg"/><Relationship Id="rId184" Type="http://schemas.openxmlformats.org/officeDocument/2006/relationships/hyperlink" Target="https://www.bookswagon.com/book/housemaids-secret-freida-mcfadden/9780349132600" TargetMode="External"/><Relationship Id="rId219" Type="http://schemas.openxmlformats.org/officeDocument/2006/relationships/image" Target="media/image108.jpeg"/><Relationship Id="rId230" Type="http://schemas.openxmlformats.org/officeDocument/2006/relationships/hyperlink" Target="https://www.bookswagon.com/book/youre-ready-this-you-heal/9789355435538" TargetMode="External"/><Relationship Id="rId251" Type="http://schemas.openxmlformats.org/officeDocument/2006/relationships/image" Target="media/image124.jpeg"/><Relationship Id="rId25" Type="http://schemas.openxmlformats.org/officeDocument/2006/relationships/image" Target="media/image11.jpeg"/><Relationship Id="rId46" Type="http://schemas.openxmlformats.org/officeDocument/2006/relationships/hyperlink" Target="https://www.bookswagon.com/book/moral-story-kids-set-10/9789391129811" TargetMode="External"/><Relationship Id="rId67" Type="http://schemas.openxmlformats.org/officeDocument/2006/relationships/image" Target="media/image32.jpeg"/><Relationship Id="rId272" Type="http://schemas.openxmlformats.org/officeDocument/2006/relationships/hyperlink" Target="https://www.bookswagon.com/book/myth-normal-md-gabor-mate/9780593083888" TargetMode="External"/><Relationship Id="rId293" Type="http://schemas.openxmlformats.org/officeDocument/2006/relationships/image" Target="media/image145.jpeg"/><Relationship Id="rId307" Type="http://schemas.openxmlformats.org/officeDocument/2006/relationships/image" Target="media/image152.jpeg"/><Relationship Id="rId88" Type="http://schemas.openxmlformats.org/officeDocument/2006/relationships/hyperlink" Target="https://www.bookswagon.com/book/story-kids-second-reader-illustrated/9788119099399" TargetMode="External"/><Relationship Id="rId111" Type="http://schemas.openxmlformats.org/officeDocument/2006/relationships/image" Target="media/image54.jpeg"/><Relationship Id="rId132" Type="http://schemas.openxmlformats.org/officeDocument/2006/relationships/hyperlink" Target="https://www.bookswagon.com/book/silent-patient-alex-michaelides/9781409181637" TargetMode="External"/><Relationship Id="rId153" Type="http://schemas.openxmlformats.org/officeDocument/2006/relationships/image" Target="media/image75.jpeg"/><Relationship Id="rId174" Type="http://schemas.openxmlformats.org/officeDocument/2006/relationships/hyperlink" Target="https://www.bookswagon.com/book/becoming-supernatural-dr-joe-dr/9781781808313" TargetMode="External"/><Relationship Id="rId195" Type="http://schemas.openxmlformats.org/officeDocument/2006/relationships/image" Target="media/image96.jpeg"/><Relationship Id="rId209" Type="http://schemas.openxmlformats.org/officeDocument/2006/relationships/image" Target="media/image103.jpeg"/><Relationship Id="rId220" Type="http://schemas.openxmlformats.org/officeDocument/2006/relationships/hyperlink" Target="https://www.bookswagon.com/book/spots-magnet-fun-hill-eric/9780241509708" TargetMode="External"/><Relationship Id="rId241" Type="http://schemas.openxmlformats.org/officeDocument/2006/relationships/image" Target="media/image119.jpeg"/><Relationship Id="rId15" Type="http://schemas.openxmlformats.org/officeDocument/2006/relationships/image" Target="media/image6.jpeg"/><Relationship Id="rId36" Type="http://schemas.openxmlformats.org/officeDocument/2006/relationships/hyperlink" Target="https://www.bookswagon.com/book/throne-glass-box-set-paperback/9781526650535" TargetMode="External"/><Relationship Id="rId57" Type="http://schemas.openxmlformats.org/officeDocument/2006/relationships/image" Target="media/image27.jpeg"/><Relationship Id="rId262" Type="http://schemas.openxmlformats.org/officeDocument/2006/relationships/hyperlink" Target="https://www.bookswagon.com/book/medical-medium-cleanse-heal-anthony/9781401958459" TargetMode="External"/><Relationship Id="rId283" Type="http://schemas.openxmlformats.org/officeDocument/2006/relationships/image" Target="media/image140.jpeg"/><Relationship Id="rId318" Type="http://schemas.openxmlformats.org/officeDocument/2006/relationships/hyperlink" Target="https://www.bookswagon.com/book/high-performance-planner-brendon-burchard/9781401957230" TargetMode="External"/><Relationship Id="rId78" Type="http://schemas.openxmlformats.org/officeDocument/2006/relationships/hyperlink" Target="https://www.bookswagon.com/book/culture-map-erin-meyer/9781610392761" TargetMode="External"/><Relationship Id="rId99" Type="http://schemas.openxmlformats.org/officeDocument/2006/relationships/image" Target="media/image48.jpeg"/><Relationship Id="rId101" Type="http://schemas.openxmlformats.org/officeDocument/2006/relationships/image" Target="media/image49.jpeg"/><Relationship Id="rId122" Type="http://schemas.openxmlformats.org/officeDocument/2006/relationships/hyperlink" Target="https://www.bookswagon.com/book/so-good-emily-english/9781399620055" TargetMode="External"/><Relationship Id="rId143" Type="http://schemas.openxmlformats.org/officeDocument/2006/relationships/image" Target="media/image70.jpeg"/><Relationship Id="rId164" Type="http://schemas.openxmlformats.org/officeDocument/2006/relationships/hyperlink" Target="https://www.bookswagon.com/book/secrets-divine-love--helwa/9781734231205" TargetMode="External"/><Relationship Id="rId185" Type="http://schemas.openxmlformats.org/officeDocument/2006/relationships/image" Target="media/image91.jpeg"/><Relationship Id="rId9" Type="http://schemas.openxmlformats.org/officeDocument/2006/relationships/image" Target="media/image3.jpeg"/><Relationship Id="rId210" Type="http://schemas.openxmlformats.org/officeDocument/2006/relationships/hyperlink" Target="https://www.bookswagon.com/book/unreasonable-hospitality--guidara/9780593418574" TargetMode="External"/><Relationship Id="rId26" Type="http://schemas.openxmlformats.org/officeDocument/2006/relationships/hyperlink" Target="https://www.bookswagon.com/book/ikigai-francesc-miralles-hector-garcia/9780143130727" TargetMode="External"/><Relationship Id="rId231" Type="http://schemas.openxmlformats.org/officeDocument/2006/relationships/image" Target="media/image114.jpeg"/><Relationship Id="rId252" Type="http://schemas.openxmlformats.org/officeDocument/2006/relationships/hyperlink" Target="https://www.bookswagon.com/book/good-girl-bad-blood-holly/9781405297752" TargetMode="External"/><Relationship Id="rId273" Type="http://schemas.openxmlformats.org/officeDocument/2006/relationships/image" Target="media/image135.jpeg"/><Relationship Id="rId294" Type="http://schemas.openxmlformats.org/officeDocument/2006/relationships/hyperlink" Target="https://www.bookswagon.com/book/one-piece-box-set-2/9781421576060" TargetMode="External"/><Relationship Id="rId308" Type="http://schemas.openxmlformats.org/officeDocument/2006/relationships/hyperlink" Target="https://www.bookswagon.com/book/man-his-watch-matt-matthew/9781579657147" TargetMode="External"/><Relationship Id="rId47" Type="http://schemas.openxmlformats.org/officeDocument/2006/relationships/image" Target="media/image22.jpeg"/><Relationship Id="rId68" Type="http://schemas.openxmlformats.org/officeDocument/2006/relationships/hyperlink" Target="https://www.bookswagon.com/book/eat-drink-nap-soho-house/9781848094116" TargetMode="External"/><Relationship Id="rId89" Type="http://schemas.openxmlformats.org/officeDocument/2006/relationships/image" Target="media/image43.jpeg"/><Relationship Id="rId112" Type="http://schemas.openxmlformats.org/officeDocument/2006/relationships/hyperlink" Target="https://www.bookswagon.com/book/housemaid-freida-mcfadden/9781408728512" TargetMode="External"/><Relationship Id="rId133" Type="http://schemas.openxmlformats.org/officeDocument/2006/relationships/image" Target="media/image65.jpeg"/><Relationship Id="rId154" Type="http://schemas.openxmlformats.org/officeDocument/2006/relationships/hyperlink" Target="https://www.bookswagon.com/book/caraval-paperback-boxed-set-stephanie/9781250259530" TargetMode="External"/><Relationship Id="rId175" Type="http://schemas.openxmlformats.org/officeDocument/2006/relationships/image" Target="media/image86.jpeg"/><Relationship Id="rId196" Type="http://schemas.openxmlformats.org/officeDocument/2006/relationships/hyperlink" Target="https://www.bookswagon.com/book/concise-48-laws-power-robert/9781861974044" TargetMode="External"/><Relationship Id="rId200" Type="http://schemas.openxmlformats.org/officeDocument/2006/relationships/hyperlink" Target="https://www.bookswagon.com/book/no-more-nappies-au-illustrator/9781509836314" TargetMode="External"/><Relationship Id="rId16" Type="http://schemas.openxmlformats.org/officeDocument/2006/relationships/hyperlink" Target="https://www.bookswagon.com/book/court-thorns-roses-paperback-box/9781526657077" TargetMode="External"/><Relationship Id="rId221" Type="http://schemas.openxmlformats.org/officeDocument/2006/relationships/image" Target="media/image109.jpeg"/><Relationship Id="rId242" Type="http://schemas.openxmlformats.org/officeDocument/2006/relationships/hyperlink" Target="https://www.bookswagon.com/book/wonderful-things-you-be-emily/9780385376716" TargetMode="External"/><Relationship Id="rId263" Type="http://schemas.openxmlformats.org/officeDocument/2006/relationships/image" Target="media/image130.jpeg"/><Relationship Id="rId284" Type="http://schemas.openxmlformats.org/officeDocument/2006/relationships/hyperlink" Target="https://www.bookswagon.com/book/diary-wimpy-kid-jeff-kinney/9780241583081" TargetMode="External"/><Relationship Id="rId319" Type="http://schemas.openxmlformats.org/officeDocument/2006/relationships/image" Target="media/image158.jpeg"/><Relationship Id="rId37" Type="http://schemas.openxmlformats.org/officeDocument/2006/relationships/image" Target="media/image17.jpeg"/><Relationship Id="rId58" Type="http://schemas.openxmlformats.org/officeDocument/2006/relationships/hyperlink" Target="https://www.bookswagon.com/book/rich-poor-dad-t-robert/9781612680194" TargetMode="External"/><Relationship Id="rId79" Type="http://schemas.openxmlformats.org/officeDocument/2006/relationships/image" Target="media/image38.jpeg"/><Relationship Id="rId102" Type="http://schemas.openxmlformats.org/officeDocument/2006/relationships/hyperlink" Target="https://www.bookswagon.com/book/fast-like-a-girl-dr/9781401969929" TargetMode="External"/><Relationship Id="rId123" Type="http://schemas.openxmlformats.org/officeDocument/2006/relationships/image" Target="media/image60.jpeg"/><Relationship Id="rId144" Type="http://schemas.openxmlformats.org/officeDocument/2006/relationships/hyperlink" Target="https://www.bookswagon.com/book/gratitude-insight-editions/9781683835509" TargetMode="External"/><Relationship Id="rId90" Type="http://schemas.openxmlformats.org/officeDocument/2006/relationships/hyperlink" Target="https://www.bookswagon.com/book/subtle-art-not-giving-a/9780062641540" TargetMode="External"/><Relationship Id="rId165" Type="http://schemas.openxmlformats.org/officeDocument/2006/relationships/image" Target="media/image81.jpeg"/><Relationship Id="rId186" Type="http://schemas.openxmlformats.org/officeDocument/2006/relationships/hyperlink" Target="https://www.bookswagon.com/book/interior-design-handbook-frida-ramstedt/9780593139318" TargetMode="External"/><Relationship Id="rId211" Type="http://schemas.openxmlformats.org/officeDocument/2006/relationships/image" Target="media/image104.jpeg"/><Relationship Id="rId232" Type="http://schemas.openxmlformats.org/officeDocument/2006/relationships/hyperlink" Target="https://www.bookswagon.com/book/see-touch-feel-roger-priddy/9780312527594" TargetMode="External"/><Relationship Id="rId253" Type="http://schemas.openxmlformats.org/officeDocument/2006/relationships/image" Target="media/image125.jpeg"/><Relationship Id="rId274" Type="http://schemas.openxmlformats.org/officeDocument/2006/relationships/hyperlink" Target="https://www.bookswagon.com/book/blue-ocean-strategy-expanded-edition/9781625274496" TargetMode="External"/><Relationship Id="rId295" Type="http://schemas.openxmlformats.org/officeDocument/2006/relationships/image" Target="media/image146.jpeg"/><Relationship Id="rId309" Type="http://schemas.openxmlformats.org/officeDocument/2006/relationships/image" Target="media/image153.jpeg"/><Relationship Id="rId27" Type="http://schemas.openxmlformats.org/officeDocument/2006/relationships/image" Target="media/image12.jpeg"/><Relationship Id="rId48" Type="http://schemas.openxmlformats.org/officeDocument/2006/relationships/hyperlink" Target="https://www.bookswagon.com/book/guide-body-knowledge-standard-project/9781628256642" TargetMode="External"/><Relationship Id="rId69" Type="http://schemas.openxmlformats.org/officeDocument/2006/relationships/image" Target="media/image33.jpeg"/><Relationship Id="rId113" Type="http://schemas.openxmlformats.org/officeDocument/2006/relationships/image" Target="media/image55.jpeg"/><Relationship Id="rId134" Type="http://schemas.openxmlformats.org/officeDocument/2006/relationships/hyperlink" Target="https://www.bookswagon.com/book/live-beautiful-athena-calderone/9781419742804" TargetMode="External"/><Relationship Id="rId320" Type="http://schemas.openxmlformats.org/officeDocument/2006/relationships/hyperlink" Target="https://www.bookswagon.com/book/good-as-dead-jackson-holly/9781405298605" TargetMode="External"/><Relationship Id="rId80" Type="http://schemas.openxmlformats.org/officeDocument/2006/relationships/hyperlink" Target="https://www.bookswagon.com/book/pearson-edexcel-international-gcse-91/9780435181444" TargetMode="External"/><Relationship Id="rId155" Type="http://schemas.openxmlformats.org/officeDocument/2006/relationships/image" Target="media/image76.jpeg"/><Relationship Id="rId176" Type="http://schemas.openxmlformats.org/officeDocument/2006/relationships/hyperlink" Target="https://www.bookswagon.com/book/untitled-332595-jeff-kinney-author/9780241583166" TargetMode="External"/><Relationship Id="rId197" Type="http://schemas.openxmlformats.org/officeDocument/2006/relationships/image" Target="media/image97.jpeg"/><Relationship Id="rId201" Type="http://schemas.openxmlformats.org/officeDocument/2006/relationships/image" Target="media/image99.jpeg"/><Relationship Id="rId222" Type="http://schemas.openxmlformats.org/officeDocument/2006/relationships/hyperlink" Target="https://www.bookswagon.com/book/bitcoin-standard-s-ammous-saifedean/9781119473862" TargetMode="External"/><Relationship Id="rId243" Type="http://schemas.openxmlformats.org/officeDocument/2006/relationships/image" Target="media/image120.jpeg"/><Relationship Id="rId264" Type="http://schemas.openxmlformats.org/officeDocument/2006/relationships/hyperlink" Target="https://www.bookswagon.com/book/watch-book-rolex-l-gisbert/9783961715039" TargetMode="External"/><Relationship Id="rId285" Type="http://schemas.openxmlformats.org/officeDocument/2006/relationships/image" Target="media/image141.jpeg"/><Relationship Id="rId17" Type="http://schemas.openxmlformats.org/officeDocument/2006/relationships/image" Target="media/image7.jpeg"/><Relationship Id="rId38" Type="http://schemas.openxmlformats.org/officeDocument/2006/relationships/hyperlink" Target="https://www.bookswagon.com/book/millionaire-expat-andrew-hallam/9781119840107" TargetMode="External"/><Relationship Id="rId59" Type="http://schemas.openxmlformats.org/officeDocument/2006/relationships/image" Target="media/image28.jpeg"/><Relationship Id="rId103" Type="http://schemas.openxmlformats.org/officeDocument/2006/relationships/image" Target="media/image50.jpeg"/><Relationship Id="rId124" Type="http://schemas.openxmlformats.org/officeDocument/2006/relationships/hyperlink" Target="https://www.bookswagon.com/book/100m-leads-alex-hormozi/9781737475767" TargetMode="External"/><Relationship Id="rId310" Type="http://schemas.openxmlformats.org/officeDocument/2006/relationships/hyperlink" Target="https://www.bookswagon.com/book/very-hungry-caterpillar-eric-carle/9780399226908" TargetMode="External"/><Relationship Id="rId70" Type="http://schemas.openxmlformats.org/officeDocument/2006/relationships/hyperlink" Target="https://www.bookswagon.com/book/it-starts-us-colleen-hoover/9781398518179" TargetMode="External"/><Relationship Id="rId91" Type="http://schemas.openxmlformats.org/officeDocument/2006/relationships/image" Target="media/image44.jpeg"/><Relationship Id="rId145" Type="http://schemas.openxmlformats.org/officeDocument/2006/relationships/image" Target="media/image71.jpeg"/><Relationship Id="rId166" Type="http://schemas.openxmlformats.org/officeDocument/2006/relationships/hyperlink" Target="https://www.bookswagon.com/book/prisoner-azkaban-harry-potter-book/9781338815283" TargetMode="External"/><Relationship Id="rId187" Type="http://schemas.openxmlformats.org/officeDocument/2006/relationships/image" Target="media/image92.jpeg"/><Relationship Id="rId1" Type="http://schemas.openxmlformats.org/officeDocument/2006/relationships/styles" Target="styles.xml"/><Relationship Id="rId212" Type="http://schemas.openxmlformats.org/officeDocument/2006/relationships/hyperlink" Target="https://www.bookswagon.com/book/made-living-amber-lewis-cat/9781984823915" TargetMode="External"/><Relationship Id="rId233" Type="http://schemas.openxmlformats.org/officeDocument/2006/relationships/image" Target="media/image115.jpeg"/><Relationship Id="rId254" Type="http://schemas.openxmlformats.org/officeDocument/2006/relationships/hyperlink" Target="https://www.bookswagon.com/book/read-write-inc-home-tim/9780198386711" TargetMode="External"/><Relationship Id="rId28" Type="http://schemas.openxmlformats.org/officeDocument/2006/relationships/hyperlink" Target="https://www.bookswagon.com/book/i-dont-love-you-anymore/9780143469131" TargetMode="External"/><Relationship Id="rId49" Type="http://schemas.openxmlformats.org/officeDocument/2006/relationships/image" Target="media/image23.jpeg"/><Relationship Id="rId114" Type="http://schemas.openxmlformats.org/officeDocument/2006/relationships/hyperlink" Target="https://www.bookswagon.com/book/5-am-club-robin-sharma/9780008312831" TargetMode="External"/><Relationship Id="rId275" Type="http://schemas.openxmlformats.org/officeDocument/2006/relationships/image" Target="media/image136.jpeg"/><Relationship Id="rId296" Type="http://schemas.openxmlformats.org/officeDocument/2006/relationships/hyperlink" Target="https://www.bookswagon.com/book/hidden-hindu-trilogy-gupta-akshat/9780143467359" TargetMode="External"/><Relationship Id="rId300" Type="http://schemas.openxmlformats.org/officeDocument/2006/relationships/hyperlink" Target="https://www.bookswagon.com/book/attached-amir-levine-rachel-heller/9781529032178" TargetMode="External"/><Relationship Id="rId60" Type="http://schemas.openxmlformats.org/officeDocument/2006/relationships/hyperlink" Target="https://www.bookswagon.com/book/diary-wimpy-kid-jeff-kinney/9780241583135" TargetMode="External"/><Relationship Id="rId81" Type="http://schemas.openxmlformats.org/officeDocument/2006/relationships/image" Target="media/image39.jpeg"/><Relationship Id="rId135" Type="http://schemas.openxmlformats.org/officeDocument/2006/relationships/image" Target="media/image66.jpeg"/><Relationship Id="rId156" Type="http://schemas.openxmlformats.org/officeDocument/2006/relationships/hyperlink" Target="https://www.bookswagon.com/book/untitled-rebecca-yarros-2-rebecca/9780349437033" TargetMode="External"/><Relationship Id="rId177" Type="http://schemas.openxmlformats.org/officeDocument/2006/relationships/image" Target="media/image87.jpeg"/><Relationship Id="rId198" Type="http://schemas.openxmlformats.org/officeDocument/2006/relationships/hyperlink" Target="https://www.bookswagon.com/book/diary-a-ceo-steven-bartlett/9780593715833" TargetMode="External"/><Relationship Id="rId321" Type="http://schemas.openxmlformats.org/officeDocument/2006/relationships/image" Target="media/image159.jpeg"/><Relationship Id="rId202" Type="http://schemas.openxmlformats.org/officeDocument/2006/relationships/hyperlink" Target="https://www.bookswagon.com/book/anxious-generation-jonathan-haidt/9780593655030" TargetMode="External"/><Relationship Id="rId223" Type="http://schemas.openxmlformats.org/officeDocument/2006/relationships/image" Target="media/image110.jpeg"/><Relationship Id="rId244" Type="http://schemas.openxmlformats.org/officeDocument/2006/relationships/hyperlink" Target="https://www.bookswagon.com/book/little-guides-style-emma-baxterwright/9781787396791" TargetMode="External"/><Relationship Id="rId18" Type="http://schemas.openxmlformats.org/officeDocument/2006/relationships/hyperlink" Target="https://www.bookswagon.com/book/lego-gear-bots-editors-klutz/9781338603453" TargetMode="External"/><Relationship Id="rId39" Type="http://schemas.openxmlformats.org/officeDocument/2006/relationships/image" Target="media/image18.jpeg"/><Relationship Id="rId265" Type="http://schemas.openxmlformats.org/officeDocument/2006/relationships/image" Target="media/image131.jpeg"/><Relationship Id="rId286" Type="http://schemas.openxmlformats.org/officeDocument/2006/relationships/hyperlink" Target="https://www.bookswagon.com/book/world-atlas-coffee-james-hoffmann/9781784724290" TargetMode="External"/><Relationship Id="rId50" Type="http://schemas.openxmlformats.org/officeDocument/2006/relationships/hyperlink" Target="https://www.bookswagon.com/book/it-ends-us-colleen-hoover/9781501110368" TargetMode="External"/><Relationship Id="rId104" Type="http://schemas.openxmlformats.org/officeDocument/2006/relationships/hyperlink" Target="https://www.bookswagon.com/book/things-can-see-only-you/9780241340660" TargetMode="External"/><Relationship Id="rId125" Type="http://schemas.openxmlformats.org/officeDocument/2006/relationships/image" Target="media/image61.jpeg"/><Relationship Id="rId146" Type="http://schemas.openxmlformats.org/officeDocument/2006/relationships/hyperlink" Target="https://www.bookswagon.com/book/pearson-edexcel-international-gcse-91/9780435183059" TargetMode="External"/><Relationship Id="rId167" Type="http://schemas.openxmlformats.org/officeDocument/2006/relationships/image" Target="media/image82.jpeg"/><Relationship Id="rId188" Type="http://schemas.openxmlformats.org/officeDocument/2006/relationships/hyperlink" Target="https://www.bookswagon.com/book/court-thorns-roses-sarah-j/9781526605399" TargetMode="External"/><Relationship Id="rId311" Type="http://schemas.openxmlformats.org/officeDocument/2006/relationships/image" Target="media/image154.jpeg"/><Relationship Id="rId71" Type="http://schemas.openxmlformats.org/officeDocument/2006/relationships/image" Target="media/image34.jpeg"/><Relationship Id="rId92" Type="http://schemas.openxmlformats.org/officeDocument/2006/relationships/hyperlink" Target="https://www.bookswagon.com/book/good-great-jim-collins/9780066620992" TargetMode="External"/><Relationship Id="rId213" Type="http://schemas.openxmlformats.org/officeDocument/2006/relationships/image" Target="media/image105.jpeg"/><Relationship Id="rId234" Type="http://schemas.openxmlformats.org/officeDocument/2006/relationships/hyperlink" Target="https://www.bookswagon.com/book/harry-potter-philosophers-stone-jk/9781408855652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13.jpeg"/><Relationship Id="rId255" Type="http://schemas.openxmlformats.org/officeDocument/2006/relationships/image" Target="media/image126.jpeg"/><Relationship Id="rId276" Type="http://schemas.openxmlformats.org/officeDocument/2006/relationships/hyperlink" Target="https://www.bookswagon.com/book/chanel-catwalk-patrick-mauries-adelia/9780500023440" TargetMode="External"/><Relationship Id="rId297" Type="http://schemas.openxmlformats.org/officeDocument/2006/relationships/image" Target="media/image147.jpeg"/><Relationship Id="rId40" Type="http://schemas.openxmlformats.org/officeDocument/2006/relationships/hyperlink" Target="https://www.bookswagon.com/book/outlive-md-peter-attia-bill/9780593236598" TargetMode="External"/><Relationship Id="rId115" Type="http://schemas.openxmlformats.org/officeDocument/2006/relationships/image" Target="media/image56.jpeg"/><Relationship Id="rId136" Type="http://schemas.openxmlformats.org/officeDocument/2006/relationships/hyperlink" Target="https://www.bookswagon.com/book/art-war-deluxe-hardbound-edition/9789388369695" TargetMode="External"/><Relationship Id="rId157" Type="http://schemas.openxmlformats.org/officeDocument/2006/relationships/image" Target="media/image77.jpeg"/><Relationship Id="rId178" Type="http://schemas.openxmlformats.org/officeDocument/2006/relationships/hyperlink" Target="https://www.bookswagon.com/book/glucose-revolution-inchauspe-jessie/9781780725239" TargetMode="External"/><Relationship Id="rId301" Type="http://schemas.openxmlformats.org/officeDocument/2006/relationships/image" Target="media/image149.jpeg"/><Relationship Id="rId322" Type="http://schemas.openxmlformats.org/officeDocument/2006/relationships/hyperlink" Target="https://www.bookswagon.com/book/berserk-deluxe-volume-1-jason/9781506711980" TargetMode="External"/><Relationship Id="rId61" Type="http://schemas.openxmlformats.org/officeDocument/2006/relationships/image" Target="media/image29.jpeg"/><Relationship Id="rId82" Type="http://schemas.openxmlformats.org/officeDocument/2006/relationships/hyperlink" Target="https://www.bookswagon.com/book/chanel-daniele-dani%C3%A8le-bott/9780500513606" TargetMode="External"/><Relationship Id="rId199" Type="http://schemas.openxmlformats.org/officeDocument/2006/relationships/image" Target="media/image98.jpeg"/><Relationship Id="rId203" Type="http://schemas.openxmlformats.org/officeDocument/2006/relationships/image" Target="media/image100.jpeg"/><Relationship Id="rId19" Type="http://schemas.openxmlformats.org/officeDocument/2006/relationships/image" Target="media/image8.jpeg"/><Relationship Id="rId224" Type="http://schemas.openxmlformats.org/officeDocument/2006/relationships/hyperlink" Target="https://www.bookswagon.com/book/this-home-chris-warnes-natalie/9781743793459" TargetMode="External"/><Relationship Id="rId245" Type="http://schemas.openxmlformats.org/officeDocument/2006/relationships/image" Target="media/image121.jpeg"/><Relationship Id="rId266" Type="http://schemas.openxmlformats.org/officeDocument/2006/relationships/hyperlink" Target="https://www.bookswagon.com/book/boy-at-back-class-pippa/9781510105010" TargetMode="External"/><Relationship Id="rId287" Type="http://schemas.openxmlformats.org/officeDocument/2006/relationships/image" Target="media/image142.jpeg"/><Relationship Id="rId30" Type="http://schemas.openxmlformats.org/officeDocument/2006/relationships/hyperlink" Target="https://www.bookswagon.com/book/boxed-dog-man-dav-pilkey/9781338792164" TargetMode="External"/><Relationship Id="rId105" Type="http://schemas.openxmlformats.org/officeDocument/2006/relationships/image" Target="media/image51.jpeg"/><Relationship Id="rId126" Type="http://schemas.openxmlformats.org/officeDocument/2006/relationships/hyperlink" Target="https://www.bookswagon.com/book/essential-guide-dubai-real-estate/9781032033563" TargetMode="External"/><Relationship Id="rId147" Type="http://schemas.openxmlformats.org/officeDocument/2006/relationships/image" Target="media/image72.jpeg"/><Relationship Id="rId168" Type="http://schemas.openxmlformats.org/officeDocument/2006/relationships/hyperlink" Target="https://www.bookswagon.com/book/twisted-love-ana-huang/9780349434278" TargetMode="External"/><Relationship Id="rId312" Type="http://schemas.openxmlformats.org/officeDocument/2006/relationships/hyperlink" Target="https://www.bookswagon.com/book/babys-first-year-journal-annabel/9780241365601" TargetMode="External"/><Relationship Id="rId51" Type="http://schemas.openxmlformats.org/officeDocument/2006/relationships/image" Target="media/image24.jpeg"/><Relationship Id="rId72" Type="http://schemas.openxmlformats.org/officeDocument/2006/relationships/hyperlink" Target="https://www.bookswagon.com/book/creative-act-rick-rubin/9780593652886" TargetMode="External"/><Relationship Id="rId93" Type="http://schemas.openxmlformats.org/officeDocument/2006/relationships/image" Target="media/image45.jpeg"/><Relationship Id="rId189" Type="http://schemas.openxmlformats.org/officeDocument/2006/relationships/image" Target="media/image93.jpeg"/><Relationship Id="rId3" Type="http://schemas.openxmlformats.org/officeDocument/2006/relationships/webSettings" Target="webSettings.xml"/><Relationship Id="rId214" Type="http://schemas.openxmlformats.org/officeDocument/2006/relationships/hyperlink" Target="https://www.bookswagon.com/book/trading-in-zone-mark-douglas/9780735201446" TargetMode="External"/><Relationship Id="rId235" Type="http://schemas.openxmlformats.org/officeDocument/2006/relationships/image" Target="media/image116.jpeg"/><Relationship Id="rId256" Type="http://schemas.openxmlformats.org/officeDocument/2006/relationships/hyperlink" Target="https://www.bookswagon.com/book/pearson-edexcel-international-gcse-91/9780435188634" TargetMode="External"/><Relationship Id="rId277" Type="http://schemas.openxmlformats.org/officeDocument/2006/relationships/image" Target="media/image137.jpeg"/><Relationship Id="rId298" Type="http://schemas.openxmlformats.org/officeDocument/2006/relationships/hyperlink" Target="https://www.bookswagon.com/book/how-draw-super-cute-things/9780760385029" TargetMode="External"/><Relationship Id="rId116" Type="http://schemas.openxmlformats.org/officeDocument/2006/relationships/hyperlink" Target="https://www.bookswagon.com/book/verity-colleen-hoover/9781408726600" TargetMode="External"/><Relationship Id="rId137" Type="http://schemas.openxmlformats.org/officeDocument/2006/relationships/image" Target="media/image67.jpeg"/><Relationship Id="rId158" Type="http://schemas.openxmlformats.org/officeDocument/2006/relationships/hyperlink" Target="https://www.bookswagon.com/book/art-home-shea-mcgee/9780785236832" TargetMode="External"/><Relationship Id="rId302" Type="http://schemas.openxmlformats.org/officeDocument/2006/relationships/hyperlink" Target="https://www.bookswagon.com/book/minimalista-shira-gill/9781984859273" TargetMode="External"/><Relationship Id="rId323" Type="http://schemas.openxmlformats.org/officeDocument/2006/relationships/image" Target="media/image160.jpeg"/><Relationship Id="rId20" Type="http://schemas.openxmlformats.org/officeDocument/2006/relationships/hyperlink" Target="https://www.bookswagon.com/book/atomic-habits-james-clear/9780735211292" TargetMode="External"/><Relationship Id="rId41" Type="http://schemas.openxmlformats.org/officeDocument/2006/relationships/image" Target="media/image19.jpeg"/><Relationship Id="rId62" Type="http://schemas.openxmlformats.org/officeDocument/2006/relationships/hyperlink" Target="https://www.bookswagon.com/book/nkjv-reference-bible-personal-size/9780785233596" TargetMode="External"/><Relationship Id="rId83" Type="http://schemas.openxmlformats.org/officeDocument/2006/relationships/image" Target="media/image40.jpeg"/><Relationship Id="rId179" Type="http://schemas.openxmlformats.org/officeDocument/2006/relationships/image" Target="media/image88.jpeg"/><Relationship Id="rId190" Type="http://schemas.openxmlformats.org/officeDocument/2006/relationships/hyperlink" Target="https://www.bookswagon.com/book/dog-man-dav-pilkey/9781338801910" TargetMode="External"/><Relationship Id="rId204" Type="http://schemas.openxmlformats.org/officeDocument/2006/relationships/hyperlink" Target="https://www.bookswagon.com/book/quran-m-a-s-haleem/9780199535958" TargetMode="External"/><Relationship Id="rId225" Type="http://schemas.openxmlformats.org/officeDocument/2006/relationships/image" Target="media/image111.jpeg"/><Relationship Id="rId246" Type="http://schemas.openxmlformats.org/officeDocument/2006/relationships/hyperlink" Target="https://www.bookswagon.com/book/laws-human-nature-robert-greene/9780143111375" TargetMode="External"/><Relationship Id="rId267" Type="http://schemas.openxmlformats.org/officeDocument/2006/relationships/image" Target="media/image132.jpeg"/><Relationship Id="rId288" Type="http://schemas.openxmlformats.org/officeDocument/2006/relationships/hyperlink" Target="https://www.bookswagon.com/book/alchemist-paulo-coelho/9780007155668" TargetMode="External"/><Relationship Id="rId106" Type="http://schemas.openxmlformats.org/officeDocument/2006/relationships/hyperlink" Target="https://www.bookswagon.com/book/make-your-own-bath-bombs/9781338158809" TargetMode="External"/><Relationship Id="rId127" Type="http://schemas.openxmlformats.org/officeDocument/2006/relationships/image" Target="media/image62.jpeg"/><Relationship Id="rId313" Type="http://schemas.openxmlformats.org/officeDocument/2006/relationships/image" Target="media/image155.jpeg"/><Relationship Id="rId10" Type="http://schemas.openxmlformats.org/officeDocument/2006/relationships/hyperlink" Target="https://www.bookswagon.com/book/psychology-money-morgan-housel/9780857197689" TargetMode="External"/><Relationship Id="rId31" Type="http://schemas.openxmlformats.org/officeDocument/2006/relationships/image" Target="media/image14.jpeg"/><Relationship Id="rId52" Type="http://schemas.openxmlformats.org/officeDocument/2006/relationships/hyperlink" Target="https://www.bookswagon.com/book/intelligent-investor-rev-ed-benjamin/9780060555665" TargetMode="External"/><Relationship Id="rId73" Type="http://schemas.openxmlformats.org/officeDocument/2006/relationships/image" Target="media/image35.jpeg"/><Relationship Id="rId94" Type="http://schemas.openxmlformats.org/officeDocument/2006/relationships/hyperlink" Target="https://www.bookswagon.com/book/i-love-you-moon-back/9781589255517" TargetMode="External"/><Relationship Id="rId148" Type="http://schemas.openxmlformats.org/officeDocument/2006/relationships/hyperlink" Target="https://www.bookswagon.com/book/pearson-edexcel-international-gcse-91/9780435185084" TargetMode="External"/><Relationship Id="rId169" Type="http://schemas.openxmlformats.org/officeDocument/2006/relationships/image" Target="media/image83.jpeg"/><Relationship Id="rId4" Type="http://schemas.openxmlformats.org/officeDocument/2006/relationships/hyperlink" Target="https://www.bookswagon.com/book/48-laws-power-robert-greene/9781861972781" TargetMode="External"/><Relationship Id="rId180" Type="http://schemas.openxmlformats.org/officeDocument/2006/relationships/hyperlink" Target="https://www.bookswagon.com/book/ks3-science-complete-revision-practice/9781841463858" TargetMode="External"/><Relationship Id="rId215" Type="http://schemas.openxmlformats.org/officeDocument/2006/relationships/image" Target="media/image106.jpeg"/><Relationship Id="rId236" Type="http://schemas.openxmlformats.org/officeDocument/2006/relationships/hyperlink" Target="https://www.bookswagon.com/book/wholebrain-child-tina-payne-bryson/9780553386691" TargetMode="External"/><Relationship Id="rId257" Type="http://schemas.openxmlformats.org/officeDocument/2006/relationships/image" Target="media/image127.jpeg"/><Relationship Id="rId278" Type="http://schemas.openxmlformats.org/officeDocument/2006/relationships/hyperlink" Target="https://www.bookswagon.com/book/dragon-ball-z-complete-box/9781974708727" TargetMode="External"/><Relationship Id="rId303" Type="http://schemas.openxmlformats.org/officeDocument/2006/relationships/image" Target="media/image150.jpeg"/><Relationship Id="rId42" Type="http://schemas.openxmlformats.org/officeDocument/2006/relationships/hyperlink" Target="https://www.bookswagon.com/book/colouring-books-boxset-wonder-house/9789388369787" TargetMode="External"/><Relationship Id="rId84" Type="http://schemas.openxmlformats.org/officeDocument/2006/relationships/hyperlink" Target="https://www.bookswagon.com/book/vibes-good-life-vex-king/9781788171823" TargetMode="External"/><Relationship Id="rId138" Type="http://schemas.openxmlformats.org/officeDocument/2006/relationships/hyperlink" Target="https://www.bookswagon.com/book/good-girls-guide-murder-box/9780008534967" TargetMode="External"/><Relationship Id="rId191" Type="http://schemas.openxmlformats.org/officeDocument/2006/relationships/image" Target="media/image94.jpeg"/><Relationship Id="rId205" Type="http://schemas.openxmlformats.org/officeDocument/2006/relationships/image" Target="media/image101.jpeg"/><Relationship Id="rId247" Type="http://schemas.openxmlformats.org/officeDocument/2006/relationships/image" Target="media/image122.jpeg"/><Relationship Id="rId107" Type="http://schemas.openxmlformats.org/officeDocument/2006/relationships/image" Target="media/image52.jpeg"/><Relationship Id="rId289" Type="http://schemas.openxmlformats.org/officeDocument/2006/relationships/image" Target="media/image143.jpeg"/><Relationship Id="rId11" Type="http://schemas.openxmlformats.org/officeDocument/2006/relationships/image" Target="media/image4.jpeg"/><Relationship Id="rId53" Type="http://schemas.openxmlformats.org/officeDocument/2006/relationships/image" Target="media/image25.jpeg"/><Relationship Id="rId149" Type="http://schemas.openxmlformats.org/officeDocument/2006/relationships/image" Target="media/image73.jpeg"/><Relationship Id="rId314" Type="http://schemas.openxmlformats.org/officeDocument/2006/relationships/hyperlink" Target="https://www.bookswagon.com/book/my-first-learntowrite-workbook-crystal/9781641526272" TargetMode="External"/><Relationship Id="rId95" Type="http://schemas.openxmlformats.org/officeDocument/2006/relationships/image" Target="media/image46.jpeg"/><Relationship Id="rId160" Type="http://schemas.openxmlformats.org/officeDocument/2006/relationships/hyperlink" Target="https://www.bookswagon.com/book/powerless-roberts-lauren/9781398529489" TargetMode="External"/><Relationship Id="rId216" Type="http://schemas.openxmlformats.org/officeDocument/2006/relationships/hyperlink" Target="https://www.bookswagon.com/book/boy-mole-fox-horse-charlie/9780062976581" TargetMode="External"/><Relationship Id="rId258" Type="http://schemas.openxmlformats.org/officeDocument/2006/relationships/hyperlink" Target="https://www.bookswagon.com/book/2025-cfa-program-curriculum-level/9781961409088" TargetMode="External"/><Relationship Id="rId22" Type="http://schemas.openxmlformats.org/officeDocument/2006/relationships/hyperlink" Target="https://www.bookswagon.com/book/psychology-money-deluxe-edition-housel/9789390166930" TargetMode="External"/><Relationship Id="rId64" Type="http://schemas.openxmlformats.org/officeDocument/2006/relationships/hyperlink" Target="https://www.bookswagon.com/book/demon-slayer-complete-box-set/9781974725953" TargetMode="External"/><Relationship Id="rId118" Type="http://schemas.openxmlformats.org/officeDocument/2006/relationships/hyperlink" Target="https://www.bookswagon.com/book/worlds-greatest-personal-growth-wealth/9789389432015" TargetMode="External"/><Relationship Id="rId325" Type="http://schemas.openxmlformats.org/officeDocument/2006/relationships/theme" Target="theme/theme1.xml"/><Relationship Id="rId171" Type="http://schemas.openxmlformats.org/officeDocument/2006/relationships/image" Target="media/image84.jpeg"/><Relationship Id="rId227" Type="http://schemas.openxmlformats.org/officeDocument/2006/relationships/image" Target="media/image112.jpeg"/><Relationship Id="rId269" Type="http://schemas.openxmlformats.org/officeDocument/2006/relationships/image" Target="media/image133.jpeg"/><Relationship Id="rId33" Type="http://schemas.openxmlformats.org/officeDocument/2006/relationships/image" Target="media/image15.jpeg"/><Relationship Id="rId129" Type="http://schemas.openxmlformats.org/officeDocument/2006/relationships/image" Target="media/image63.jpeg"/><Relationship Id="rId280" Type="http://schemas.openxmlformats.org/officeDocument/2006/relationships/hyperlink" Target="https://www.bookswagon.com/book/paw-patrol-pocket-library-paw/9780755502721" TargetMode="External"/><Relationship Id="rId75" Type="http://schemas.openxmlformats.org/officeDocument/2006/relationships/image" Target="media/image36.jpeg"/><Relationship Id="rId140" Type="http://schemas.openxmlformats.org/officeDocument/2006/relationships/hyperlink" Target="https://www.bookswagon.com/book/five-dysfunctions-a-team-m/9780787960759" TargetMode="External"/><Relationship Id="rId182" Type="http://schemas.openxmlformats.org/officeDocument/2006/relationships/hyperlink" Target="https://www.bookswagon.com/book/diary-a-ceo-steven-bartlett/9781529146516" TargetMode="External"/><Relationship Id="rId6" Type="http://schemas.openxmlformats.org/officeDocument/2006/relationships/hyperlink" Target="https://www.bookswagon.com/book/my-first-library-editorial-wonder/9789387779266" TargetMode="External"/><Relationship Id="rId238" Type="http://schemas.openxmlformats.org/officeDocument/2006/relationships/hyperlink" Target="https://www.bookswagon.com/book/think-grow-rich-napoleon-hill/9789389931525" TargetMode="External"/><Relationship Id="rId291" Type="http://schemas.openxmlformats.org/officeDocument/2006/relationships/image" Target="media/image144.jpeg"/><Relationship Id="rId305" Type="http://schemas.openxmlformats.org/officeDocument/2006/relationships/image" Target="media/image151.jpeg"/><Relationship Id="rId44" Type="http://schemas.openxmlformats.org/officeDocument/2006/relationships/hyperlink" Target="https://www.bookswagon.com/book/manifest-roxie-nafousi/9780241539590" TargetMode="External"/><Relationship Id="rId86" Type="http://schemas.openxmlformats.org/officeDocument/2006/relationships/hyperlink" Target="https://www.bookswagon.com/book/2024-cfa-program-curriculum-level/9781953337672" TargetMode="External"/><Relationship Id="rId151" Type="http://schemas.openxmlformats.org/officeDocument/2006/relationships/image" Target="media/image74.jpeg"/><Relationship Id="rId193" Type="http://schemas.openxmlformats.org/officeDocument/2006/relationships/image" Target="media/image95.jpeg"/><Relationship Id="rId207" Type="http://schemas.openxmlformats.org/officeDocument/2006/relationships/image" Target="media/image102.jpeg"/><Relationship Id="rId249" Type="http://schemas.openxmlformats.org/officeDocument/2006/relationships/image" Target="media/image123.jpeg"/><Relationship Id="rId13" Type="http://schemas.openxmlformats.org/officeDocument/2006/relationships/image" Target="media/image5.jpeg"/><Relationship Id="rId109" Type="http://schemas.openxmlformats.org/officeDocument/2006/relationships/image" Target="media/image53.jpeg"/><Relationship Id="rId260" Type="http://schemas.openxmlformats.org/officeDocument/2006/relationships/hyperlink" Target="https://www.bookswagon.com/book/pearson-edexcel-international-gcse-91/9780435188641" TargetMode="External"/><Relationship Id="rId316" Type="http://schemas.openxmlformats.org/officeDocument/2006/relationships/hyperlink" Target="https://www.bookswagon.com/book/amulet-19-box-set-kazu/9781339043456" TargetMode="External"/><Relationship Id="rId55" Type="http://schemas.openxmlformats.org/officeDocument/2006/relationships/image" Target="media/image26.jpeg"/><Relationship Id="rId97" Type="http://schemas.openxmlformats.org/officeDocument/2006/relationships/image" Target="media/image47.jpeg"/><Relationship Id="rId120" Type="http://schemas.openxmlformats.org/officeDocument/2006/relationships/hyperlink" Target="https://www.bookswagon.com/book/roald-dahl-collection-16-books/978024137729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89</Pages>
  <Words>1764</Words>
  <Characters>8823</Characters>
  <Application>Microsoft Office Word</Application>
  <DocSecurity>0</DocSecurity>
  <Lines>802</Lines>
  <Paragraphs>634</Paragraphs>
  <ScaleCrop>false</ScaleCrop>
  <Company/>
  <LinksUpToDate>false</LinksUpToDate>
  <CharactersWithSpaces>10107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RAZIA MANSURI</dc:creator>
  <cp:keywords/>
  <dc:description/>
  <cp:lastModifiedBy>RAZIA MANSURI</cp:lastModifiedBy>
  <cp:revision>2</cp:revision>
  <dcterms:created xsi:type="dcterms:W3CDTF">2025-01-17T15:48:00Z</dcterms:created>
  <dcterms:modified xsi:type="dcterms:W3CDTF">2025-01-17T15:59:00Z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9e1d36e5-64de-40e8-a886-64642eded7aa</vt:lpwstr>
  </property>
</Properties>
</file>